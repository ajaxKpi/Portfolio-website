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B7218C" w14:textId="77777777" w:rsidR="00C627B2" w:rsidRDefault="0049422C">
      <w:pPr>
        <w:pStyle w:val="1"/>
        <w:rPr>
          <w:lang w:val="ru-RU"/>
        </w:rPr>
      </w:pPr>
      <w:r>
        <w:rPr>
          <w:lang w:val="ru-RU"/>
        </w:rPr>
        <w:t>1. Скретч сайта(</w:t>
      </w:r>
      <w:r>
        <w:t>https</w:t>
      </w:r>
      <w:r>
        <w:rPr>
          <w:lang w:val="ru-RU"/>
        </w:rPr>
        <w:t>://</w:t>
      </w:r>
      <w:r>
        <w:t>wireframe</w:t>
      </w:r>
      <w:r>
        <w:rPr>
          <w:lang w:val="ru-RU"/>
        </w:rPr>
        <w:t>.</w:t>
      </w:r>
      <w:r>
        <w:t>cc</w:t>
      </w:r>
      <w:r>
        <w:rPr>
          <w:lang w:val="ru-RU"/>
        </w:rPr>
        <w:t>/</w:t>
      </w:r>
      <w:r>
        <w:t>PoPwbh</w:t>
      </w:r>
      <w:r>
        <w:rPr>
          <w:lang w:val="ru-RU"/>
        </w:rPr>
        <w:t>)</w:t>
      </w:r>
    </w:p>
    <w:p w14:paraId="1D8ECC62" w14:textId="77777777" w:rsidR="00C627B2" w:rsidRPr="00A813EA" w:rsidRDefault="0049422C">
      <w:pPr>
        <w:pStyle w:val="1"/>
        <w:rPr>
          <w:lang w:val="ru-RU"/>
          <w:rPrChange w:id="0" w:author="Zvorskyi Ivan" w:date="2015-10-30T11:44:00Z">
            <w:rPr/>
          </w:rPrChange>
        </w:rPr>
      </w:pPr>
      <w:r>
        <w:rPr>
          <w:lang w:val="ru-RU"/>
        </w:rPr>
        <w:t xml:space="preserve">2. Елементи головної сторінки </w:t>
      </w:r>
      <w:r>
        <w:t>Portfolio</w:t>
      </w:r>
    </w:p>
    <w:p w14:paraId="0A437AE3" w14:textId="77777777" w:rsidR="00C627B2" w:rsidRPr="00A813EA" w:rsidRDefault="0049422C">
      <w:pPr>
        <w:pStyle w:val="1"/>
        <w:rPr>
          <w:lang w:val="ru-RU"/>
          <w:rPrChange w:id="1" w:author="Zvorskyi Ivan" w:date="2015-10-30T11:44:00Z">
            <w:rPr/>
          </w:rPrChange>
        </w:rPr>
      </w:pPr>
      <w:r>
        <w:rPr>
          <w:lang w:val="ru-RU"/>
        </w:rPr>
        <w:tab/>
        <w:t xml:space="preserve">а) </w:t>
      </w:r>
      <w:r>
        <w:t>Header</w:t>
      </w:r>
    </w:p>
    <w:p w14:paraId="59CDFB2E" w14:textId="77777777" w:rsidR="00C627B2" w:rsidRDefault="0049422C">
      <w:pPr>
        <w:pStyle w:val="1"/>
      </w:pPr>
      <w:r>
        <w:rPr>
          <w:lang w:val="ru-RU"/>
        </w:rPr>
        <w:tab/>
      </w:r>
      <w:r>
        <w:t xml:space="preserve">b) Body </w:t>
      </w:r>
    </w:p>
    <w:p w14:paraId="4E29EDB3" w14:textId="77777777" w:rsidR="00C627B2" w:rsidRDefault="0049422C">
      <w:pPr>
        <w:pStyle w:val="1"/>
      </w:pPr>
      <w:r>
        <w:tab/>
        <w:t>c) Footer</w:t>
      </w:r>
    </w:p>
    <w:p w14:paraId="3990CBA3" w14:textId="77777777" w:rsidR="00C627B2" w:rsidRDefault="0049422C">
      <w:pPr>
        <w:pStyle w:val="1"/>
      </w:pPr>
      <w:r>
        <w:tab/>
        <w:t xml:space="preserve">e) Side Bar </w:t>
      </w:r>
    </w:p>
    <w:p w14:paraId="02E0FD5E" w14:textId="77777777" w:rsidR="00C627B2" w:rsidRDefault="0049422C">
      <w:pPr>
        <w:pStyle w:val="1"/>
      </w:pPr>
      <w:r>
        <w:t xml:space="preserve">3.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Blog</w:t>
      </w:r>
    </w:p>
    <w:p w14:paraId="0C64A7C3" w14:textId="77777777" w:rsidR="00C627B2" w:rsidRDefault="0049422C">
      <w:pPr>
        <w:pStyle w:val="1"/>
      </w:pPr>
      <w:r>
        <w:t xml:space="preserve">4.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About</w:t>
      </w:r>
    </w:p>
    <w:p w14:paraId="0C84A88E" w14:textId="77777777" w:rsidR="00C627B2" w:rsidRDefault="0049422C">
      <w:pPr>
        <w:pStyle w:val="1"/>
      </w:pPr>
      <w:r>
        <w:t xml:space="preserve">5.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Advices</w:t>
      </w:r>
    </w:p>
    <w:p w14:paraId="58430958" w14:textId="77777777" w:rsidR="00C627B2" w:rsidRDefault="0049422C">
      <w:pPr>
        <w:pStyle w:val="1"/>
      </w:pPr>
      <w:r>
        <w:t xml:space="preserve">6.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Contact</w:t>
      </w:r>
    </w:p>
    <w:p w14:paraId="1ECA67A4" w14:textId="77777777" w:rsidR="00C627B2" w:rsidRDefault="0049422C">
      <w:pPr>
        <w:pStyle w:val="1"/>
        <w:rPr>
          <w:color w:val="FF0000"/>
        </w:rPr>
      </w:pPr>
      <w:r>
        <w:rPr>
          <w:color w:val="FF0000"/>
        </w:rPr>
        <w:t xml:space="preserve">7. </w:t>
      </w:r>
      <w:r>
        <w:rPr>
          <w:color w:val="FF0000"/>
          <w:lang w:val="ru-RU"/>
        </w:rPr>
        <w:t>Дизайн</w:t>
      </w:r>
      <w:r>
        <w:rPr>
          <w:color w:val="FF0000"/>
        </w:rPr>
        <w:t xml:space="preserve"> </w:t>
      </w:r>
      <w:r>
        <w:rPr>
          <w:color w:val="FF0000"/>
          <w:lang w:val="ru-RU"/>
        </w:rPr>
        <w:t>сторінки</w:t>
      </w:r>
      <w:r>
        <w:rPr>
          <w:color w:val="FF0000"/>
        </w:rPr>
        <w:t xml:space="preserve"> Follow</w:t>
      </w:r>
    </w:p>
    <w:p w14:paraId="55F6B606" w14:textId="77777777" w:rsidR="00C627B2" w:rsidRPr="00A813EA" w:rsidRDefault="0049422C">
      <w:pPr>
        <w:pStyle w:val="1"/>
        <w:rPr>
          <w:rPrChange w:id="2" w:author="Zvorskyi Ivan" w:date="2015-10-30T11:44:00Z">
            <w:rPr>
              <w:lang w:val="ru-RU"/>
            </w:rPr>
          </w:rPrChange>
        </w:rPr>
      </w:pPr>
      <w:r>
        <w:t xml:space="preserve">8. </w:t>
      </w:r>
      <w:r>
        <w:rPr>
          <w:lang w:val="ru-RU"/>
        </w:rPr>
        <w:t>Дизайн</w:t>
      </w:r>
      <w:r>
        <w:t xml:space="preserve"> Tags </w:t>
      </w:r>
      <w:r>
        <w:rPr>
          <w:lang w:val="ru-RU"/>
        </w:rPr>
        <w:t>сторінка</w:t>
      </w:r>
    </w:p>
    <w:p w14:paraId="74B1EDE7" w14:textId="77777777" w:rsidR="00C627B2" w:rsidRPr="00C627B2" w:rsidRDefault="0049422C">
      <w:pPr>
        <w:pStyle w:val="1"/>
        <w:rPr>
          <w:color w:val="FF0000"/>
          <w:lang w:val="ru-RU"/>
          <w:rPrChange w:id="3" w:author="" w:date="1900-01-01T00:00:00Z">
            <w:rPr>
              <w:lang w:val="ru-RU"/>
            </w:rPr>
          </w:rPrChange>
        </w:rPr>
      </w:pPr>
      <w:r>
        <w:rPr>
          <w:color w:val="FF0000"/>
          <w:lang w:val="ru-RU"/>
          <w:rPrChange w:id="4" w:author="" w:date="1900-01-01T00:00:00Z">
            <w:rPr>
              <w:lang w:val="ru-RU"/>
            </w:rPr>
          </w:rPrChange>
        </w:rPr>
        <w:t xml:space="preserve">9. </w:t>
      </w:r>
      <w:r>
        <w:rPr>
          <w:color w:val="FF0000"/>
          <w:lang w:val="ru-RU"/>
        </w:rPr>
        <w:t>Панель</w:t>
      </w:r>
      <w:r>
        <w:rPr>
          <w:color w:val="FF0000"/>
          <w:lang w:val="ru-RU"/>
          <w:rPrChange w:id="5" w:author="" w:date="1900-01-01T00:00:00Z">
            <w:rPr>
              <w:lang w:val="ru-RU"/>
            </w:rPr>
          </w:rPrChange>
        </w:rPr>
        <w:t xml:space="preserve"> </w:t>
      </w:r>
      <w:r>
        <w:rPr>
          <w:color w:val="FF0000"/>
          <w:lang w:val="ru-RU"/>
        </w:rPr>
        <w:t>Адміністратора</w:t>
      </w:r>
      <w:r>
        <w:rPr>
          <w:color w:val="FF0000"/>
          <w:lang w:val="ru-RU"/>
          <w:rPrChange w:id="6" w:author="" w:date="1900-01-01T00:00:00Z">
            <w:rPr>
              <w:lang w:val="ru-RU"/>
            </w:rPr>
          </w:rPrChange>
        </w:rPr>
        <w:t>(</w:t>
      </w:r>
      <w:r>
        <w:rPr>
          <w:color w:val="FF0000"/>
          <w:lang w:val="ru-RU"/>
        </w:rPr>
        <w:t>що</w:t>
      </w:r>
      <w:r>
        <w:rPr>
          <w:color w:val="FF0000"/>
          <w:lang w:val="ru-RU"/>
          <w:rPrChange w:id="7" w:author="" w:date="1900-01-01T00:00:00Z">
            <w:rPr>
              <w:lang w:val="ru-RU"/>
            </w:rPr>
          </w:rPrChange>
        </w:rPr>
        <w:t xml:space="preserve"> </w:t>
      </w:r>
      <w:r>
        <w:rPr>
          <w:color w:val="FF0000"/>
          <w:lang w:val="ru-RU"/>
        </w:rPr>
        <w:t>має</w:t>
      </w:r>
      <w:r>
        <w:rPr>
          <w:color w:val="FF0000"/>
          <w:lang w:val="ru-RU"/>
          <w:rPrChange w:id="8" w:author="" w:date="1900-01-01T00:00:00Z">
            <w:rPr>
              <w:lang w:val="ru-RU"/>
            </w:rPr>
          </w:rPrChange>
        </w:rPr>
        <w:t xml:space="preserve"> </w:t>
      </w:r>
      <w:r>
        <w:rPr>
          <w:color w:val="FF0000"/>
          <w:lang w:val="ru-RU"/>
        </w:rPr>
        <w:t>змінюватись</w:t>
      </w:r>
      <w:r>
        <w:rPr>
          <w:color w:val="FF0000"/>
          <w:lang w:val="ru-RU"/>
          <w:rPrChange w:id="9" w:author="" w:date="1900-01-01T00:00:00Z">
            <w:rPr>
              <w:lang w:val="ru-RU"/>
            </w:rPr>
          </w:rPrChange>
        </w:rPr>
        <w:t>)</w:t>
      </w:r>
    </w:p>
    <w:p w14:paraId="69009C12" w14:textId="77777777" w:rsidR="00C627B2" w:rsidRDefault="0049422C">
      <w:pPr>
        <w:pStyle w:val="1"/>
        <w:rPr>
          <w:lang w:val="ru-RU"/>
        </w:rPr>
      </w:pPr>
      <w:r>
        <w:rPr>
          <w:lang w:val="ru-RU"/>
        </w:rPr>
        <w:t>10. Додаткові елементи</w:t>
      </w:r>
      <w:ins w:id="10" w:author="Zvorskyi Ivan" w:date="2015-08-10T17:06:00Z">
        <w:r>
          <w:rPr>
            <w:lang w:val="ru-RU"/>
          </w:rPr>
          <w:t xml:space="preserve"> і моменти для обговорення</w:t>
        </w:r>
      </w:ins>
    </w:p>
    <w:p w14:paraId="577040C5" w14:textId="77777777" w:rsidR="00C627B2" w:rsidRDefault="0049422C">
      <w:pPr>
        <w:pStyle w:val="1"/>
        <w:rPr>
          <w:lang w:val="ru-RU"/>
        </w:rPr>
      </w:pPr>
      <w:r>
        <w:rPr>
          <w:lang w:val="ru-RU"/>
        </w:rPr>
        <w:tab/>
        <w:t>а) Календар</w:t>
      </w:r>
    </w:p>
    <w:p w14:paraId="0871A46E" w14:textId="77777777" w:rsidR="00C627B2" w:rsidRDefault="0049422C">
      <w:pPr>
        <w:pStyle w:val="1"/>
        <w:rPr>
          <w:color w:val="FF0000"/>
          <w:lang w:val="ru-RU"/>
        </w:rPr>
      </w:pPr>
      <w:r>
        <w:rPr>
          <w:lang w:val="ru-RU"/>
        </w:rPr>
        <w:tab/>
      </w:r>
      <w:r>
        <w:rPr>
          <w:color w:val="FF0000"/>
          <w:lang w:val="ru-RU"/>
        </w:rPr>
        <w:t>б) Аналитика</w:t>
      </w:r>
    </w:p>
    <w:p w14:paraId="0ABDC1CB" w14:textId="77777777" w:rsidR="00C627B2" w:rsidRDefault="0049422C">
      <w:pPr>
        <w:pStyle w:val="1"/>
        <w:rPr>
          <w:lang w:val="ru-RU"/>
        </w:rPr>
      </w:pPr>
      <w:r>
        <w:rPr>
          <w:lang w:val="ru-RU"/>
        </w:rPr>
        <w:tab/>
      </w:r>
    </w:p>
    <w:p w14:paraId="2CC03435" w14:textId="77777777" w:rsidR="00C627B2" w:rsidRDefault="00C627B2">
      <w:pPr>
        <w:pStyle w:val="1"/>
        <w:rPr>
          <w:lang w:val="ru-RU"/>
        </w:rPr>
      </w:pPr>
    </w:p>
    <w:p w14:paraId="649F9637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5952A853" w14:textId="77777777" w:rsidR="00C627B2" w:rsidRDefault="0049422C">
      <w:pPr>
        <w:pStyle w:val="1"/>
        <w:pageBreakBefore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  <w:lang w:val="ru-RU"/>
        </w:rPr>
        <w:lastRenderedPageBreak/>
        <w:t xml:space="preserve">2. </w:t>
      </w:r>
      <w:r>
        <w:rPr>
          <w:b/>
          <w:i/>
          <w:color w:val="FF0000"/>
          <w:sz w:val="30"/>
        </w:rPr>
        <w:t>Portfolio</w:t>
      </w:r>
    </w:p>
    <w:p w14:paraId="53106B04" w14:textId="77777777" w:rsidR="00C627B2" w:rsidRDefault="0049422C">
      <w:pPr>
        <w:pStyle w:val="1"/>
      </w:pPr>
      <w:r>
        <w:rPr>
          <w:noProof/>
          <w:lang w:val="ru-RU" w:eastAsia="ru-RU" w:bidi="ar-SA"/>
        </w:rPr>
        <w:drawing>
          <wp:inline distT="0" distB="0" distL="0" distR="0" wp14:anchorId="3DD894CB" wp14:editId="38D1023E">
            <wp:extent cx="6120130" cy="4194175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9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63C0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1C8D9ACA" w14:textId="77777777" w:rsidR="00C627B2" w:rsidRDefault="00C627B2">
      <w:pPr>
        <w:pStyle w:val="1"/>
      </w:pPr>
    </w:p>
    <w:p w14:paraId="7F77E948" w14:textId="77777777" w:rsidR="00C627B2" w:rsidRDefault="0049422C">
      <w:pPr>
        <w:pStyle w:val="1"/>
        <w:rPr>
          <w:b/>
          <w:sz w:val="26"/>
        </w:rPr>
      </w:pPr>
      <w:r>
        <w:rPr>
          <w:b/>
          <w:sz w:val="26"/>
        </w:rPr>
        <w:t>a</w:t>
      </w:r>
      <w:r>
        <w:rPr>
          <w:b/>
          <w:sz w:val="26"/>
          <w:lang w:val="ru-RU"/>
        </w:rPr>
        <w:t>)</w:t>
      </w:r>
      <w:r>
        <w:rPr>
          <w:b/>
          <w:sz w:val="26"/>
        </w:rPr>
        <w:t>Header</w:t>
      </w:r>
      <w:del w:id="11" w:author="Zvorskyi Ivan" w:date="2015-10-30T11:44:00Z">
        <w:r w:rsidDel="00A813EA">
          <w:rPr>
            <w:b/>
            <w:noProof/>
            <w:sz w:val="26"/>
            <w:lang w:val="ru-RU" w:eastAsia="ru-RU" w:bidi="ar-SA"/>
          </w:rPr>
          <w:drawing>
            <wp:anchor distT="0" distB="0" distL="0" distR="0" simplePos="0" relativeHeight="251663872" behindDoc="0" locked="0" layoutInCell="1" allowOverlap="1" wp14:anchorId="323E656A" wp14:editId="1EC5567F">
              <wp:simplePos x="0" y="0"/>
              <wp:positionH relativeFrom="column">
                <wp:align>center</wp:align>
              </wp:positionH>
              <wp:positionV relativeFrom="paragraph">
                <wp:align>top</wp:align>
              </wp:positionV>
              <wp:extent cx="6120130" cy="3442335"/>
              <wp:effectExtent l="0" t="0" r="0" b="0"/>
              <wp:wrapSquare wrapText="largest"/>
              <wp:docPr id="2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44233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</w:del>
      <w:ins w:id="12" w:author="Zvorskyi Ivan" w:date="2015-10-30T11:45:00Z">
        <w:r w:rsidR="00A813EA" w:rsidRPr="00BE54F8">
          <w:rPr>
            <w:noProof/>
            <w:lang w:val="ru-RU" w:eastAsia="ru-RU" w:bidi="ar-SA"/>
          </w:rPr>
          <w:drawing>
            <wp:inline distT="0" distB="0" distL="0" distR="0" wp14:anchorId="6D2AE7A8" wp14:editId="22060A00">
              <wp:extent cx="4105275" cy="4196503"/>
              <wp:effectExtent l="0" t="0" r="0" b="0"/>
              <wp:docPr id="14" name="Рисунок 14" descr="C:\Users\zvorskyi\AppData\Roaming\Skype\ajax_kpi\media_messaging\media_cache\^0DAA51E93714DCB058D459E92A63A3F11C1CE96D615D923856^pimgpsh_fullsize_distr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zvorskyi\AppData\Roaming\Skype\ajax_kpi\media_messaging\media_cache\^0DAA51E93714DCB058D459E92A63A3F11C1CE96D615D923856^pimgpsh_fullsize_distr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2569" r="28394" b="24793"/>
                      <a:stretch/>
                    </pic:blipFill>
                    <pic:spPr bwMode="auto">
                      <a:xfrm>
                        <a:off x="0" y="0"/>
                        <a:ext cx="4106654" cy="419791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63D6E4F" w14:textId="77777777" w:rsidR="00C627B2" w:rsidRDefault="0049422C">
      <w:pPr>
        <w:pStyle w:val="1"/>
        <w:widowControl/>
        <w:suppressAutoHyphens w:val="0"/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5CBA601D" wp14:editId="750628A0">
            <wp:extent cx="5524500" cy="342900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BDAFFA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2"/>
      </w:tblGrid>
      <w:tr w:rsidR="00C627B2" w14:paraId="004AC5D9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114FD83" w14:textId="77777777" w:rsidR="00C627B2" w:rsidRDefault="0049422C">
            <w:pPr>
              <w:pStyle w:val="1"/>
              <w:widowControl/>
              <w:suppressAutoHyphens w:val="0"/>
            </w:pPr>
            <w:ins w:id="13" w:author="Unknown Author" w:date="2015-08-27T23:12:00Z">
              <w:r>
                <w:t>Width</w:t>
              </w:r>
            </w:ins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D4E4F73" w14:textId="77777777" w:rsidR="00C627B2" w:rsidRDefault="0049422C">
            <w:pPr>
              <w:pStyle w:val="1"/>
              <w:widowControl/>
              <w:suppressAutoHyphens w:val="0"/>
            </w:pPr>
            <w:ins w:id="14" w:author="Unknown Author" w:date="2015-08-27T23:12:00Z">
              <w:r>
                <w:t>1000px</w:t>
              </w:r>
            </w:ins>
          </w:p>
        </w:tc>
      </w:tr>
      <w:tr w:rsidR="00C627B2" w14:paraId="0C910D93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F94CBDB" w14:textId="77777777" w:rsidR="00C627B2" w:rsidRDefault="0049422C">
            <w:pPr>
              <w:pStyle w:val="1"/>
              <w:widowControl/>
              <w:suppressAutoHyphens w:val="0"/>
            </w:pPr>
            <w:ins w:id="15" w:author="Unknown Author" w:date="2015-08-27T23:12:00Z">
              <w:r>
                <w:t>Heigh</w:t>
              </w:r>
            </w:ins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A5D68FA" w14:textId="77777777" w:rsidR="00C627B2" w:rsidRDefault="0049422C">
            <w:pPr>
              <w:pStyle w:val="1"/>
              <w:widowControl/>
              <w:suppressAutoHyphens w:val="0"/>
            </w:pPr>
            <w:ins w:id="16" w:author="Unknown Author" w:date="2015-08-27T23:12:00Z">
              <w:r>
                <w:t>50px(approximate)</w:t>
              </w:r>
            </w:ins>
          </w:p>
        </w:tc>
      </w:tr>
    </w:tbl>
    <w:p w14:paraId="33C27035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 xml:space="preserve">Повинен бути зафіксований на </w:t>
      </w:r>
      <w:r>
        <w:rPr>
          <w:lang w:val="uk-UA"/>
        </w:rPr>
        <w:t>горі сторінки(</w:t>
      </w:r>
      <w:r>
        <w:t>Position</w:t>
      </w:r>
      <w:r>
        <w:rPr>
          <w:lang w:val="ru-RU"/>
        </w:rPr>
        <w:t xml:space="preserve">: </w:t>
      </w:r>
      <w:r>
        <w:t>Fixed</w:t>
      </w:r>
      <w:r>
        <w:rPr>
          <w:lang w:val="uk-UA"/>
        </w:rPr>
        <w:t>)</w:t>
      </w:r>
    </w:p>
    <w:p w14:paraId="455776BF" w14:textId="77777777" w:rsidR="00C627B2" w:rsidRDefault="0049422C">
      <w:pPr>
        <w:pStyle w:val="1"/>
        <w:widowControl/>
        <w:suppressAutoHyphens w:val="0"/>
        <w:rPr>
          <w:lang w:val="ru-RU"/>
        </w:rPr>
      </w:pPr>
      <w:r>
        <w:rPr>
          <w:lang w:val="ru-RU"/>
        </w:rPr>
        <w:t>Активне меню має бути іншого кольору</w:t>
      </w:r>
      <w:ins w:id="17" w:author="Unknown Author" w:date="2015-08-27T23:14:00Z">
        <w:r>
          <w:rPr>
            <w:lang w:val="ru-RU"/>
          </w:rPr>
          <w:t>. При наведені на меню колір елементу має змінюватися.</w:t>
        </w:r>
      </w:ins>
    </w:p>
    <w:p w14:paraId="477360E4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Ссилки на сторінки:</w:t>
      </w:r>
    </w:p>
    <w:p w14:paraId="3058ED0F" w14:textId="77777777" w:rsidR="00C627B2" w:rsidRPr="00A813EA" w:rsidRDefault="0049422C">
      <w:pPr>
        <w:pStyle w:val="1"/>
        <w:widowControl/>
        <w:suppressAutoHyphens w:val="0"/>
        <w:rPr>
          <w:lang w:val="ru-RU"/>
          <w:rPrChange w:id="18" w:author="Zvorskyi Ivan" w:date="2015-10-30T11:44:00Z">
            <w:rPr/>
          </w:rPrChange>
        </w:rPr>
      </w:pPr>
      <w:del w:id="19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</w:t>
      </w:r>
      <w:r>
        <w:rPr>
          <w:i/>
          <w:lang w:val="ru-RU"/>
        </w:rPr>
        <w:t>.</w:t>
      </w:r>
      <w:r>
        <w:rPr>
          <w:i/>
        </w:rPr>
        <w:t>com</w:t>
      </w:r>
      <w:r>
        <w:rPr>
          <w:lang w:val="ru-RU"/>
        </w:rPr>
        <w:t>/</w:t>
      </w:r>
      <w:r>
        <w:t>About</w:t>
      </w:r>
    </w:p>
    <w:p w14:paraId="5E8B374F" w14:textId="77777777" w:rsidR="00C627B2" w:rsidRDefault="0049422C">
      <w:pPr>
        <w:pStyle w:val="1"/>
        <w:widowControl/>
        <w:suppressAutoHyphens w:val="0"/>
      </w:pPr>
      <w:del w:id="20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volyanska.com</w:t>
      </w:r>
      <w:r>
        <w:t>/Blog</w:t>
      </w:r>
    </w:p>
    <w:p w14:paraId="1DD5A9E4" w14:textId="77777777" w:rsidR="00C627B2" w:rsidRDefault="0049422C">
      <w:pPr>
        <w:pStyle w:val="1"/>
        <w:widowControl/>
        <w:suppressAutoHyphens w:val="0"/>
      </w:pPr>
      <w:del w:id="21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volyanska.com</w:t>
      </w:r>
      <w:r>
        <w:t>/Advices</w:t>
      </w:r>
    </w:p>
    <w:p w14:paraId="28E361A7" w14:textId="77777777" w:rsidR="00C627B2" w:rsidRDefault="0049422C">
      <w:pPr>
        <w:pStyle w:val="1"/>
        <w:widowControl/>
        <w:suppressAutoHyphens w:val="0"/>
      </w:pPr>
      <w:del w:id="22" w:author="Unknown Author" w:date="2015-08-27T23:10:00Z">
        <w:r>
          <w:rPr>
            <w:i/>
          </w:rPr>
          <w:delText>Olg</w:delText>
        </w:r>
      </w:del>
      <w:del w:id="23" w:author="Unknown Author" w:date="2015-08-27T23:11:00Z">
        <w:r>
          <w:rPr>
            <w:i/>
          </w:rPr>
          <w:delText>a</w:delText>
        </w:r>
      </w:del>
      <w:r>
        <w:rPr>
          <w:i/>
        </w:rPr>
        <w:t>volyanska.com</w:t>
      </w:r>
      <w:r>
        <w:t>/Follow</w:t>
      </w:r>
    </w:p>
    <w:p w14:paraId="362604A2" w14:textId="77777777" w:rsidR="00C627B2" w:rsidRDefault="0049422C">
      <w:pPr>
        <w:pStyle w:val="1"/>
        <w:widowControl/>
        <w:suppressAutoHyphens w:val="0"/>
      </w:pPr>
      <w:del w:id="24" w:author="Unknown Author" w:date="2015-08-27T23:11:00Z">
        <w:r>
          <w:rPr>
            <w:i/>
          </w:rPr>
          <w:delText>Olga</w:delText>
        </w:r>
      </w:del>
      <w:r>
        <w:rPr>
          <w:i/>
        </w:rPr>
        <w:t>volyanska.com</w:t>
      </w:r>
      <w:r>
        <w:t>/Contact</w:t>
      </w:r>
    </w:p>
    <w:p w14:paraId="6B8C80D5" w14:textId="77777777" w:rsidR="00C627B2" w:rsidRDefault="00C627B2">
      <w:pPr>
        <w:pStyle w:val="1"/>
        <w:widowControl/>
        <w:suppressAutoHyphens w:val="0"/>
      </w:pPr>
    </w:p>
    <w:p w14:paraId="08375E3F" w14:textId="77777777" w:rsidR="00C627B2" w:rsidRDefault="0049422C">
      <w:pPr>
        <w:pStyle w:val="1"/>
        <w:widowControl/>
        <w:suppressAutoHyphens w:val="0"/>
        <w:rPr>
          <w:rStyle w:val="InternetLink"/>
        </w:rPr>
      </w:pPr>
      <w:r>
        <w:t xml:space="preserve">B - </w:t>
      </w:r>
      <w:hyperlink r:id="rId10">
        <w:r>
          <w:rPr>
            <w:rStyle w:val="InternetLink"/>
          </w:rPr>
          <w:t>http://vk.com/olgavolyanska</w:t>
        </w:r>
      </w:hyperlink>
    </w:p>
    <w:p w14:paraId="4F275BE5" w14:textId="77777777" w:rsidR="00C627B2" w:rsidRDefault="0049422C">
      <w:pPr>
        <w:pStyle w:val="1"/>
        <w:widowControl/>
        <w:suppressAutoHyphens w:val="0"/>
        <w:rPr>
          <w:rStyle w:val="InternetLink"/>
        </w:rPr>
      </w:pPr>
      <w:r>
        <w:t xml:space="preserve">F - </w:t>
      </w:r>
      <w:hyperlink r:id="rId11">
        <w:r>
          <w:rPr>
            <w:rStyle w:val="InternetLink"/>
          </w:rPr>
          <w:t>https://www.facebook.com/olga.volyanska</w:t>
        </w:r>
      </w:hyperlink>
    </w:p>
    <w:p w14:paraId="33FD4532" w14:textId="77777777" w:rsidR="00C627B2" w:rsidRDefault="0049422C">
      <w:pPr>
        <w:pStyle w:val="1"/>
        <w:widowControl/>
        <w:suppressAutoHyphens w:val="0"/>
      </w:pPr>
      <w:r>
        <w:t>I - https://instagram.com/olgavolyanska/</w:t>
      </w:r>
    </w:p>
    <w:p w14:paraId="16546350" w14:textId="77777777" w:rsidR="00C627B2" w:rsidRDefault="0049422C">
      <w:pPr>
        <w:pStyle w:val="1"/>
        <w:widowControl/>
        <w:suppressAutoHyphens w:val="0"/>
        <w:rPr>
          <w:rStyle w:val="InternetLink"/>
        </w:rPr>
      </w:pPr>
      <w:r>
        <w:t xml:space="preserve">P - </w:t>
      </w:r>
      <w:hyperlink r:id="rId12">
        <w:r>
          <w:rPr>
            <w:rStyle w:val="InternetLink"/>
          </w:rPr>
          <w:t>https://www.pinterest.com/olgavolyanska/</w:t>
        </w:r>
      </w:hyperlink>
    </w:p>
    <w:p w14:paraId="3E72A6DD" w14:textId="77777777" w:rsidR="00C627B2" w:rsidRDefault="0049422C">
      <w:pPr>
        <w:pStyle w:val="1"/>
        <w:widowControl/>
        <w:suppressAutoHyphens w:val="0"/>
        <w:rPr>
          <w:rStyle w:val="InternetLink"/>
        </w:rPr>
      </w:pPr>
      <w:ins w:id="25" w:author="Zvorskyi Ivan" w:date="2015-08-20T12:56:00Z">
        <w:r>
          <w:rPr>
            <w:rStyle w:val="InternetLink"/>
          </w:rPr>
          <w:t>m</w:t>
        </w:r>
      </w:ins>
      <w:ins w:id="26" w:author="Zvorskyi Ivan" w:date="2015-08-20T10:30:00Z">
        <w:r>
          <w:rPr>
            <w:rStyle w:val="InternetLink"/>
          </w:rPr>
          <w:t xml:space="preserve">W - </w:t>
        </w:r>
      </w:ins>
      <w:ins w:id="27" w:author="Zvorskyi Ivan" w:date="2015-08-20T10:31:00Z">
        <w:r>
          <w:rPr>
            <w:rStyle w:val="InternetLink"/>
          </w:rPr>
          <w:t>http://www.mywed.ru/photographer/view/profile/pollosata/</w:t>
        </w:r>
      </w:ins>
    </w:p>
    <w:p w14:paraId="4F784BF8" w14:textId="77777777" w:rsidR="00C627B2" w:rsidRDefault="00C627B2">
      <w:pPr>
        <w:pStyle w:val="1"/>
        <w:widowControl/>
        <w:suppressAutoHyphens w:val="0"/>
      </w:pPr>
    </w:p>
    <w:p w14:paraId="55074135" w14:textId="77777777" w:rsidR="00C627B2" w:rsidRDefault="0049422C">
      <w:pPr>
        <w:pStyle w:val="1"/>
        <w:widowControl/>
        <w:suppressAutoHyphens w:val="0"/>
        <w:rPr>
          <w:b/>
          <w:sz w:val="26"/>
        </w:rPr>
      </w:pPr>
      <w:r>
        <w:rPr>
          <w:b/>
          <w:sz w:val="26"/>
        </w:rPr>
        <w:t>b)Body</w:t>
      </w:r>
    </w:p>
    <w:p w14:paraId="125D7F79" w14:textId="77777777" w:rsidR="00C627B2" w:rsidRDefault="0049422C">
      <w:pPr>
        <w:pStyle w:val="1"/>
        <w:widowControl/>
        <w:suppressAutoHyphens w:val="0"/>
      </w:pPr>
      <w:ins w:id="28" w:author="Unknown Author" w:date="2015-08-27T23:15:00Z">
        <w:r>
          <w:t>Width</w:t>
        </w:r>
      </w:ins>
      <w:del w:id="29" w:author="Unknown Author" w:date="2015-08-27T23:15:00Z">
        <w:r>
          <w:delText>height</w:delText>
        </w:r>
      </w:del>
      <w:ins w:id="30" w:author="Zvorskyi Ivan" w:date="2015-08-20T10:31:00Z">
        <w:r>
          <w:t>: 1000px</w:t>
        </w:r>
      </w:ins>
    </w:p>
    <w:p w14:paraId="27F00A0B" w14:textId="77777777" w:rsidR="00C627B2" w:rsidRDefault="0049422C">
      <w:pPr>
        <w:pStyle w:val="1"/>
        <w:widowControl/>
        <w:suppressAutoHyphens w:val="0"/>
        <w:rPr>
          <w:i/>
        </w:rPr>
      </w:pPr>
      <w:r>
        <w:t>Logo(</w:t>
      </w:r>
      <w:r>
        <w:rPr>
          <w:lang w:val="uk-UA"/>
        </w:rPr>
        <w:t>в розробці</w:t>
      </w:r>
      <w:r>
        <w:t>)</w:t>
      </w:r>
      <w:r>
        <w:rPr>
          <w:lang w:val="uk-UA"/>
        </w:rPr>
        <w:t xml:space="preserve"> – </w:t>
      </w:r>
      <w:r>
        <w:t xml:space="preserve">link to </w:t>
      </w:r>
      <w:del w:id="31" w:author="Unknown Author" w:date="2015-08-27T23:15:00Z">
        <w:r>
          <w:rPr>
            <w:i/>
          </w:rPr>
          <w:delText>Olga</w:delText>
        </w:r>
      </w:del>
      <w:r>
        <w:rPr>
          <w:i/>
        </w:rPr>
        <w:t>volyanska.com</w:t>
      </w:r>
    </w:p>
    <w:p w14:paraId="3EBE0D9B" w14:textId="77777777" w:rsidR="00C627B2" w:rsidRDefault="00C627B2">
      <w:pPr>
        <w:pStyle w:val="1"/>
        <w:widowControl/>
        <w:suppressAutoHyphens w:val="0"/>
      </w:pPr>
    </w:p>
    <w:p w14:paraId="1C1CC356" w14:textId="77777777" w:rsidR="00C627B2" w:rsidRDefault="0049422C">
      <w:pPr>
        <w:pStyle w:val="1"/>
        <w:widowControl/>
        <w:suppressAutoHyphens w:val="0"/>
      </w:pPr>
      <w:r>
        <w:t>Photos in grid</w:t>
      </w:r>
    </w:p>
    <w:p w14:paraId="167E6D6C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142D8C72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B387E09" w14:textId="77777777" w:rsidR="00C627B2" w:rsidRDefault="0049422C">
            <w:pPr>
              <w:pStyle w:val="1"/>
              <w:widowControl/>
              <w:suppressAutoHyphens w:val="0"/>
            </w:pPr>
            <w:r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147E2C8" w14:textId="77777777" w:rsidR="00C627B2" w:rsidRDefault="0049422C">
            <w:pPr>
              <w:pStyle w:val="1"/>
              <w:widowControl/>
              <w:suppressAutoHyphens w:val="0"/>
              <w:rPr>
                <w:color w:val="FF0000"/>
              </w:rPr>
            </w:pPr>
            <w:del w:id="32" w:author="Zvorskyi Ivan" w:date="2015-08-20T10:32:00Z">
              <w:r>
                <w:rPr>
                  <w:color w:val="FF0000"/>
                  <w:lang w:val="uk-UA"/>
                </w:rPr>
                <w:delText>?</w:delText>
              </w:r>
              <w:r>
                <w:rPr>
                  <w:color w:val="FF0000"/>
                </w:rPr>
                <w:delText>em</w:delText>
              </w:r>
              <w:r>
                <w:rPr>
                  <w:color w:val="FF0000"/>
                  <w:lang w:val="uk-UA"/>
                </w:rPr>
                <w:delText xml:space="preserve"> </w:delText>
              </w:r>
              <w:r>
                <w:rPr>
                  <w:color w:val="FF0000"/>
                </w:rPr>
                <w:delText>or ?px</w:delText>
              </w:r>
              <w:r>
                <w:delText xml:space="preserve"> (</w:delText>
              </w:r>
              <w:bookmarkStart w:id="33" w:name="__DdeLink__620_144406142611111111"/>
              <w:r>
                <w:delText>w=188px, h=282px</w:delText>
              </w:r>
              <w:bookmarkEnd w:id="33"/>
              <w:r>
                <w:delText>)</w:delText>
              </w:r>
            </w:del>
            <w:del w:id="34" w:author="Unknown Author" w:date="2015-08-27T23:33:00Z">
              <w:r>
                <w:rPr>
                  <w:color w:val="FF0000"/>
                </w:rPr>
                <w:delText>3 in row</w:delText>
              </w:r>
            </w:del>
          </w:p>
          <w:p w14:paraId="0DD3DF63" w14:textId="77777777" w:rsidR="00C627B2" w:rsidRDefault="0049422C">
            <w:pPr>
              <w:pStyle w:val="1"/>
              <w:widowControl/>
              <w:suppressAutoHyphens w:val="0"/>
            </w:pPr>
            <w:ins w:id="35" w:author="Unknown Author" w:date="2015-08-27T23:32:00Z">
              <w:r>
                <w:t>w = 280px h = 280px</w:t>
              </w:r>
            </w:ins>
          </w:p>
        </w:tc>
      </w:tr>
      <w:tr w:rsidR="00C627B2" w14:paraId="5DEC41CE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2719CB9" w14:textId="77777777" w:rsidR="00C627B2" w:rsidRDefault="0049422C">
            <w:pPr>
              <w:pStyle w:val="1"/>
              <w:widowControl/>
              <w:suppressAutoHyphens w:val="0"/>
            </w:pPr>
            <w:r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B963E99" w14:textId="77777777" w:rsidR="00C627B2" w:rsidRDefault="0049422C">
            <w:pPr>
              <w:pStyle w:val="1"/>
              <w:widowControl/>
              <w:suppressAutoHyphens w:val="0"/>
            </w:pPr>
            <w:del w:id="36" w:author="Unknown Author" w:date="2015-08-27T23:26:00Z">
              <w:r>
                <w:rPr>
                  <w:i/>
                </w:rPr>
                <w:delText>Olga</w:delText>
              </w:r>
            </w:del>
            <w:r>
              <w:rPr>
                <w:i/>
              </w:rPr>
              <w:t>volyanska.com</w:t>
            </w:r>
            <w:r>
              <w:t>/blog_id</w:t>
            </w:r>
          </w:p>
        </w:tc>
      </w:tr>
      <w:tr w:rsidR="00C627B2" w14:paraId="29168F48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BA56DF4" w14:textId="77777777" w:rsidR="00C627B2" w:rsidRDefault="0049422C">
            <w:pPr>
              <w:pStyle w:val="1"/>
              <w:widowControl/>
              <w:suppressAutoHyphens w:val="0"/>
            </w:pPr>
            <w:r>
              <w:t>Hover:</w:t>
            </w:r>
            <w:r>
              <w:rPr>
                <w:lang w:val="uk-UA"/>
              </w:rPr>
              <w:t xml:space="preserve">или </w:t>
            </w:r>
            <w:r>
              <w:t>JS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477F59F" w14:textId="77777777" w:rsidR="00C627B2" w:rsidRDefault="0049422C">
            <w:pPr>
              <w:pStyle w:val="1"/>
              <w:widowControl/>
              <w:suppressAutoHyphens w:val="0"/>
              <w:rPr>
                <w:i/>
              </w:rPr>
            </w:pPr>
            <w:r>
              <w:rPr>
                <w:i/>
              </w:rPr>
              <w:t>Transparent 50% +id_name()+ id_date+tag</w:t>
            </w:r>
          </w:p>
        </w:tc>
      </w:tr>
      <w:tr w:rsidR="00C627B2" w14:paraId="1A59FFD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18391AC" w14:textId="77777777" w:rsidR="00C627B2" w:rsidRDefault="00C627B2">
            <w:pPr>
              <w:pStyle w:val="1"/>
              <w:widowControl/>
              <w:suppressAutoHyphens w:val="0"/>
            </w:pP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F786F7E" w14:textId="77777777" w:rsidR="00C627B2" w:rsidRDefault="00C627B2">
            <w:pPr>
              <w:pStyle w:val="1"/>
              <w:widowControl/>
              <w:suppressAutoHyphens w:val="0"/>
              <w:rPr>
                <w:i/>
              </w:rPr>
            </w:pPr>
          </w:p>
        </w:tc>
      </w:tr>
    </w:tbl>
    <w:p w14:paraId="09B92830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Нова зйомка додається через адмінку</w:t>
      </w:r>
    </w:p>
    <w:p w14:paraId="1F4772AF" w14:textId="77777777" w:rsidR="00C627B2" w:rsidRDefault="0049422C">
      <w:pPr>
        <w:pStyle w:val="1"/>
        <w:widowControl/>
        <w:suppressAutoHyphens w:val="0"/>
        <w:rPr>
          <w:lang w:val="ru-RU"/>
        </w:rPr>
      </w:pPr>
      <w:del w:id="37" w:author="Unknown Author" w:date="2015-08-27T23:30:00Z">
        <w:r>
          <w:rPr>
            <w:lang w:val="ru-RU"/>
          </w:rPr>
          <w:delText>Автоперегрупування при великому моніторі.</w:delText>
        </w:r>
      </w:del>
    </w:p>
    <w:p w14:paraId="130774BA" w14:textId="77777777" w:rsidR="00C627B2" w:rsidRDefault="0049422C">
      <w:pPr>
        <w:pStyle w:val="1"/>
        <w:widowControl/>
        <w:suppressAutoHyphens w:val="0"/>
        <w:rPr>
          <w:lang w:val="ru-RU"/>
        </w:rPr>
      </w:pPr>
      <w:r>
        <w:t>Inline</w:t>
      </w:r>
      <w:r>
        <w:rPr>
          <w:lang w:val="ru-RU"/>
        </w:rPr>
        <w:t xml:space="preserve"> розміщення </w:t>
      </w:r>
      <w:del w:id="38" w:author="Unknown Author" w:date="2015-08-27T23:31:00Z">
        <w:r>
          <w:rPr>
            <w:lang w:val="ru-RU"/>
          </w:rPr>
          <w:delText xml:space="preserve">або </w:delText>
        </w:r>
        <w:r>
          <w:rPr>
            <w:lang w:val="ru-RU"/>
          </w:rPr>
          <w:delText>бутстрап</w:delText>
        </w:r>
      </w:del>
      <w:ins w:id="39" w:author="Unknown Author" w:date="2015-08-27T23:31:00Z">
        <w:r>
          <w:rPr>
            <w:lang w:val="ru-RU"/>
          </w:rPr>
          <w:t xml:space="preserve"> 3 в ряд</w:t>
        </w:r>
      </w:ins>
      <w:r>
        <w:rPr>
          <w:lang w:val="ru-RU"/>
        </w:rPr>
        <w:t>.</w:t>
      </w:r>
    </w:p>
    <w:p w14:paraId="2015AC2F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ru-RU"/>
        </w:rPr>
        <w:t>Ширина і позиц</w:t>
      </w:r>
      <w:r>
        <w:rPr>
          <w:lang w:val="uk-UA"/>
        </w:rPr>
        <w:t>ія = ширині меню хеадера.</w:t>
      </w:r>
    </w:p>
    <w:p w14:paraId="7A7B4BC8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c</w:t>
      </w:r>
      <w:r>
        <w:rPr>
          <w:b/>
          <w:lang w:val="ru-RU"/>
        </w:rPr>
        <w:t>)</w:t>
      </w:r>
      <w:r>
        <w:rPr>
          <w:b/>
        </w:rPr>
        <w:t>Footer</w:t>
      </w:r>
    </w:p>
    <w:p w14:paraId="67172726" w14:textId="77777777" w:rsidR="00C627B2" w:rsidRDefault="0049422C">
      <w:pPr>
        <w:pStyle w:val="1"/>
        <w:widowControl/>
        <w:suppressAutoHyphens w:val="0"/>
      </w:pPr>
      <w:r>
        <w:rPr>
          <w:noProof/>
          <w:lang w:val="ru-RU" w:eastAsia="ru-RU" w:bidi="ar-SA"/>
        </w:rPr>
        <w:drawing>
          <wp:inline distT="0" distB="0" distL="0" distR="0" wp14:anchorId="08517824" wp14:editId="387AB3DA">
            <wp:extent cx="2895600" cy="472440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9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71"/>
        <w:gridCol w:w="4961"/>
      </w:tblGrid>
      <w:tr w:rsidR="00C627B2" w14:paraId="79E0C778" w14:textId="77777777">
        <w:tc>
          <w:tcPr>
            <w:tcW w:w="20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7E45C16E" w14:textId="77777777" w:rsidR="00C627B2" w:rsidRDefault="0049422C">
            <w:pPr>
              <w:pStyle w:val="1"/>
              <w:widowControl/>
              <w:suppressAutoHyphens w:val="0"/>
            </w:pPr>
            <w:del w:id="40" w:author="Unknown Author" w:date="2015-08-27T23:34:00Z">
              <w:r>
                <w:delText>Text: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51A96FD" w14:textId="77777777" w:rsidR="00C627B2" w:rsidRDefault="0049422C">
            <w:pPr>
              <w:pStyle w:val="1"/>
              <w:widowControl/>
              <w:suppressAutoHyphens w:val="0"/>
            </w:pPr>
            <w:del w:id="41" w:author="Unknown Author" w:date="2015-08-27T23:34:00Z">
              <w:r>
                <w:rPr>
                  <w:lang w:val="uk-UA"/>
                </w:rPr>
                <w:delText>Привет</w:delText>
              </w:r>
              <w:r>
                <w:delText>!</w:delText>
              </w:r>
            </w:del>
          </w:p>
          <w:p w14:paraId="781F55D4" w14:textId="77777777" w:rsidR="00C627B2" w:rsidRDefault="0049422C">
            <w:pPr>
              <w:pStyle w:val="1"/>
              <w:widowControl/>
              <w:suppressAutoHyphens w:val="0"/>
            </w:pPr>
            <w:del w:id="42" w:author="Unknown Author" w:date="2015-08-27T23:34:00Z">
              <w:r>
                <w:rPr>
                  <w:lang w:val="uk-UA"/>
                </w:rPr>
                <w:delText>Я занимаюсь сьемкой</w:delText>
              </w:r>
              <w:r>
                <w:delText>…</w:delText>
              </w:r>
            </w:del>
          </w:p>
          <w:p w14:paraId="652C91C3" w14:textId="77777777" w:rsidR="00C627B2" w:rsidRDefault="00C627B2">
            <w:pPr>
              <w:pStyle w:val="1"/>
              <w:widowControl/>
              <w:suppressAutoHyphens w:val="0"/>
            </w:pPr>
          </w:p>
        </w:tc>
      </w:tr>
      <w:tr w:rsidR="00C627B2" w14:paraId="48C13ED4" w14:textId="77777777">
        <w:tc>
          <w:tcPr>
            <w:tcW w:w="20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F513A6F" w14:textId="77777777" w:rsidR="00C627B2" w:rsidRDefault="0049422C">
            <w:pPr>
              <w:pStyle w:val="1"/>
              <w:widowControl/>
              <w:suppressAutoHyphens w:val="0"/>
            </w:pPr>
            <w:del w:id="43" w:author="Unknown Author" w:date="2015-08-27T23:34:00Z">
              <w:r>
                <w:delText>Link(more)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A3B8746" w14:textId="77777777" w:rsidR="00C627B2" w:rsidRDefault="0049422C">
            <w:pPr>
              <w:pStyle w:val="1"/>
              <w:widowControl/>
              <w:suppressAutoHyphens w:val="0"/>
            </w:pPr>
            <w:del w:id="44" w:author="Unknown Author" w:date="2015-08-27T23:34:00Z">
              <w:r>
                <w:rPr>
                  <w:i/>
                </w:rPr>
                <w:delText>Olgavolyanska.com</w:delText>
              </w:r>
              <w:r>
                <w:delText>/About</w:delText>
              </w:r>
            </w:del>
          </w:p>
        </w:tc>
      </w:tr>
    </w:tbl>
    <w:p w14:paraId="38941FE9" w14:textId="77777777" w:rsidR="00C627B2" w:rsidRDefault="00C627B2">
      <w:pPr>
        <w:pStyle w:val="1"/>
        <w:widowControl/>
        <w:suppressAutoHyphens w:val="0"/>
      </w:pPr>
    </w:p>
    <w:p w14:paraId="2598FFC5" w14:textId="77777777" w:rsidR="00C627B2" w:rsidRDefault="00C627B2">
      <w:pPr>
        <w:pStyle w:val="1"/>
        <w:widowControl/>
        <w:suppressAutoHyphens w:val="0"/>
      </w:pPr>
    </w:p>
    <w:p w14:paraId="7998DF09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e)Side Bar</w:t>
      </w:r>
    </w:p>
    <w:p w14:paraId="78B15E7E" w14:textId="77777777" w:rsidR="00C627B2" w:rsidRDefault="0049422C">
      <w:pPr>
        <w:pStyle w:val="1"/>
        <w:widowControl/>
        <w:suppressAutoHyphens w:val="0"/>
      </w:pPr>
      <w:r>
        <w:t>Postion: Absolute</w:t>
      </w:r>
      <w:r>
        <w:rPr>
          <w:noProof/>
          <w:lang w:val="ru-RU" w:eastAsia="ru-RU" w:bidi="ar-SA"/>
        </w:rPr>
        <w:drawing>
          <wp:anchor distT="0" distB="0" distL="114300" distR="114300" simplePos="0" relativeHeight="4" behindDoc="0" locked="0" layoutInCell="1" allowOverlap="1" wp14:anchorId="56528391" wp14:editId="368E358E">
            <wp:simplePos x="0" y="0"/>
            <wp:positionH relativeFrom="column">
              <wp:posOffset>4544695</wp:posOffset>
            </wp:positionH>
            <wp:positionV relativeFrom="paragraph">
              <wp:posOffset>124460</wp:posOffset>
            </wp:positionV>
            <wp:extent cx="1783080" cy="4701540"/>
            <wp:effectExtent l="0" t="0" r="0" b="0"/>
            <wp:wrapSquare wrapText="bothSides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470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782FC49" w14:textId="77777777" w:rsidR="00C627B2" w:rsidRDefault="00C627B2">
      <w:pPr>
        <w:pStyle w:val="1"/>
        <w:widowControl/>
        <w:suppressAutoHyphens w:val="0"/>
      </w:pPr>
    </w:p>
    <w:p w14:paraId="071567BF" w14:textId="77777777" w:rsidR="00C627B2" w:rsidRDefault="0049422C">
      <w:pPr>
        <w:pStyle w:val="1"/>
        <w:widowControl/>
        <w:suppressAutoHyphens w:val="0"/>
        <w:rPr>
          <w:i/>
        </w:rPr>
      </w:pPr>
      <w:r>
        <w:rPr>
          <w:i/>
        </w:rPr>
        <w:t>Avatar</w:t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19C2016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B39BB17" w14:textId="77777777" w:rsidR="00C627B2" w:rsidRDefault="0049422C">
            <w:pPr>
              <w:pStyle w:val="1"/>
              <w:widowControl/>
              <w:suppressAutoHyphens w:val="0"/>
            </w:pPr>
            <w:r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0CB3DBE" w14:textId="77777777" w:rsidR="00C627B2" w:rsidRDefault="0049422C">
            <w:pPr>
              <w:pStyle w:val="1"/>
              <w:widowControl/>
              <w:suppressAutoHyphens w:val="0"/>
            </w:pPr>
            <w:del w:id="45" w:author="Unknown Author" w:date="2015-08-27T23:35:00Z">
              <w:r>
                <w:rPr>
                  <w:color w:val="FF0000"/>
                  <w:lang w:val="uk-UA"/>
                </w:rPr>
                <w:delText>?</w:delText>
              </w:r>
              <w:r>
                <w:rPr>
                  <w:color w:val="FF0000"/>
                </w:rPr>
                <w:delText>em</w:delText>
              </w:r>
              <w:r>
                <w:rPr>
                  <w:color w:val="FF0000"/>
                  <w:lang w:val="uk-UA"/>
                </w:rPr>
                <w:delText xml:space="preserve"> </w:delText>
              </w:r>
              <w:r>
                <w:rPr>
                  <w:color w:val="FF0000"/>
                </w:rPr>
                <w:delText>or ?</w:delText>
              </w:r>
            </w:del>
            <w:r>
              <w:rPr>
                <w:color w:val="FF0000"/>
              </w:rPr>
              <w:t>px</w:t>
            </w:r>
            <w:r>
              <w:t xml:space="preserve"> (w=2</w:t>
            </w:r>
            <w:ins w:id="46" w:author="Unknown Author" w:date="2015-08-27T23:35:00Z">
              <w:r>
                <w:t>00</w:t>
              </w:r>
            </w:ins>
            <w:del w:id="47" w:author="Unknown Author" w:date="2015-08-27T23:35:00Z">
              <w:r>
                <w:delText>55</w:delText>
              </w:r>
            </w:del>
            <w:r>
              <w:t>px, h=2</w:t>
            </w:r>
            <w:ins w:id="48" w:author="Unknown Author" w:date="2015-08-27T23:35:00Z">
              <w:r>
                <w:t>00</w:t>
              </w:r>
            </w:ins>
            <w:del w:id="49" w:author="Unknown Author" w:date="2015-08-27T23:35:00Z">
              <w:r>
                <w:delText>55</w:delText>
              </w:r>
            </w:del>
            <w:r>
              <w:t>px)</w:t>
            </w:r>
            <w:ins w:id="50" w:author="Unknown Author" w:date="2015-08-27T23:35:00Z">
              <w:r>
                <w:t xml:space="preserve"> full size of sidebar</w:t>
              </w:r>
            </w:ins>
          </w:p>
          <w:p w14:paraId="200C7A71" w14:textId="77777777" w:rsidR="00C627B2" w:rsidRDefault="00C627B2">
            <w:pPr>
              <w:pStyle w:val="1"/>
              <w:widowControl/>
              <w:suppressAutoHyphens w:val="0"/>
            </w:pPr>
          </w:p>
        </w:tc>
      </w:tr>
    </w:tbl>
    <w:p w14:paraId="42BD1A79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168893DF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BAD5B10" w14:textId="77777777" w:rsidR="00C627B2" w:rsidRDefault="0049422C">
            <w:pPr>
              <w:pStyle w:val="1"/>
              <w:widowControl/>
              <w:suppressAutoHyphens w:val="0"/>
            </w:pPr>
            <w:r>
              <w:t>Text: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748B5D1C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lang w:val="uk-UA"/>
              </w:rPr>
              <w:t>Привет</w:t>
            </w:r>
            <w:r>
              <w:t>!</w:t>
            </w:r>
          </w:p>
          <w:p w14:paraId="217FF562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lang w:val="uk-UA"/>
              </w:rPr>
              <w:t>Я занимаюсь сьемкой</w:t>
            </w:r>
            <w:r>
              <w:t>…</w:t>
            </w:r>
          </w:p>
          <w:p w14:paraId="44F56DF8" w14:textId="77777777" w:rsidR="00C627B2" w:rsidRDefault="00C627B2">
            <w:pPr>
              <w:pStyle w:val="1"/>
              <w:widowControl/>
              <w:suppressAutoHyphens w:val="0"/>
            </w:pPr>
          </w:p>
        </w:tc>
      </w:tr>
      <w:tr w:rsidR="00C627B2" w14:paraId="7F5E1BB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09D7E26" w14:textId="77777777" w:rsidR="00C627B2" w:rsidRDefault="0049422C">
            <w:pPr>
              <w:pStyle w:val="1"/>
              <w:widowControl/>
              <w:suppressAutoHyphens w:val="0"/>
            </w:pPr>
            <w:r>
              <w:t>Link(more)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4FD2AC3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/About</w:t>
            </w:r>
          </w:p>
        </w:tc>
      </w:tr>
      <w:tr w:rsidR="00C627B2" w14:paraId="7C36E618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85ACB2B" w14:textId="77777777" w:rsidR="00C627B2" w:rsidRDefault="0049422C">
            <w:pPr>
              <w:pStyle w:val="1"/>
            </w:pPr>
            <w:r>
              <w:rPr>
                <w:lang w:val="ru-RU"/>
              </w:rPr>
              <w:t>Шрифт</w:t>
            </w:r>
            <w:r>
              <w:t xml:space="preserve"> </w:t>
            </w:r>
          </w:p>
          <w:p w14:paraId="2E3122BD" w14:textId="77777777" w:rsidR="00C627B2" w:rsidRDefault="00C627B2">
            <w:pPr>
              <w:pStyle w:val="1"/>
              <w:widowControl/>
              <w:suppressAutoHyphens w:val="0"/>
            </w:pP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E0E78A4" w14:textId="77777777" w:rsidR="00C627B2" w:rsidRDefault="0049422C">
            <w:pPr>
              <w:pStyle w:val="1"/>
              <w:widowControl/>
              <w:suppressAutoHyphens w:val="0"/>
            </w:pPr>
            <w:r>
              <w:t>Helius  - http://www.gophotoweb.ru/</w:t>
            </w:r>
          </w:p>
        </w:tc>
      </w:tr>
    </w:tbl>
    <w:p w14:paraId="61262199" w14:textId="77777777" w:rsidR="00C627B2" w:rsidRDefault="00C627B2">
      <w:pPr>
        <w:pStyle w:val="1"/>
        <w:widowControl/>
        <w:suppressAutoHyphens w:val="0"/>
      </w:pPr>
    </w:p>
    <w:p w14:paraId="0EE3E697" w14:textId="77777777" w:rsidR="00C627B2" w:rsidRDefault="0049422C">
      <w:pPr>
        <w:pStyle w:val="1"/>
        <w:widowControl/>
        <w:suppressAutoHyphens w:val="0"/>
        <w:rPr>
          <w:i/>
        </w:rPr>
      </w:pPr>
      <w:r>
        <w:rPr>
          <w:i/>
        </w:rPr>
        <w:t>Categories(</w:t>
      </w:r>
      <w:r>
        <w:rPr>
          <w:i/>
          <w:lang w:val="uk-UA"/>
        </w:rPr>
        <w:t>Теги</w:t>
      </w:r>
      <w:r>
        <w:rPr>
          <w:i/>
        </w:rPr>
        <w:t>)</w:t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67074E2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811F9EF" w14:textId="77777777" w:rsidR="00C627B2" w:rsidRDefault="0049422C">
            <w:pPr>
              <w:pStyle w:val="1"/>
              <w:widowControl/>
              <w:suppressAutoHyphens w:val="0"/>
            </w:pPr>
            <w:r>
              <w:t>Weding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4AE1FD0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ins w:id="51" w:author="Unknown Author" w:date="2015-08-27T23:41:00Z">
              <w:r>
                <w:t>blog</w:t>
              </w:r>
            </w:ins>
            <w:del w:id="52" w:author="Unknown Author" w:date="2015-08-27T23:41:00Z">
              <w:r>
                <w:delText>tag</w:delText>
              </w:r>
            </w:del>
            <w:ins w:id="53" w:author="Unknown Author" w:date="2015-08-27T23:41:00Z">
              <w:r>
                <w:t>(</w:t>
              </w:r>
            </w:ins>
            <w:del w:id="54" w:author="Unknown Author" w:date="2015-08-27T23:41:00Z">
              <w:r>
                <w:delText>/</w:delText>
              </w:r>
            </w:del>
            <w:r>
              <w:t xml:space="preserve"> Wedding</w:t>
            </w:r>
            <w:ins w:id="55" w:author="Unknown Author" w:date="2015-08-27T23:41:00Z">
              <w:r>
                <w:t>)</w:t>
              </w:r>
            </w:ins>
          </w:p>
        </w:tc>
      </w:tr>
      <w:tr w:rsidR="00C627B2" w14:paraId="08BB3D3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E4EBF22" w14:textId="77777777" w:rsidR="00C627B2" w:rsidRDefault="0049422C">
            <w:pPr>
              <w:pStyle w:val="1"/>
              <w:widowControl/>
              <w:suppressAutoHyphens w:val="0"/>
            </w:pPr>
            <w:r>
              <w:t>Love story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E074A53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56" w:author="Unknown Author" w:date="2015-08-27T23:41:00Z">
              <w:r>
                <w:delText>t</w:delText>
              </w:r>
            </w:del>
            <w:ins w:id="57" w:author="Unknown Author" w:date="2015-08-27T23:41:00Z">
              <w:r>
                <w:t>blog</w:t>
              </w:r>
            </w:ins>
            <w:del w:id="58" w:author="Unknown Author" w:date="2015-08-27T23:41:00Z">
              <w:r>
                <w:delText>ag</w:delText>
              </w:r>
            </w:del>
            <w:ins w:id="59" w:author="Unknown Author" w:date="2015-08-27T23:42:00Z">
              <w:r>
                <w:t>(</w:t>
              </w:r>
            </w:ins>
            <w:del w:id="60" w:author="Unknown Author" w:date="2015-08-27T23:42:00Z">
              <w:r>
                <w:delText>/</w:delText>
              </w:r>
            </w:del>
            <w:r>
              <w:t xml:space="preserve"> Love_story</w:t>
            </w:r>
            <w:ins w:id="61" w:author="Unknown Author" w:date="2015-08-27T23:42:00Z">
              <w:r>
                <w:t>)</w:t>
              </w:r>
            </w:ins>
          </w:p>
        </w:tc>
      </w:tr>
      <w:tr w:rsidR="00C627B2" w14:paraId="5D1D9632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228A334" w14:textId="77777777" w:rsidR="00C627B2" w:rsidRDefault="0049422C">
            <w:pPr>
              <w:pStyle w:val="1"/>
              <w:widowControl/>
              <w:suppressAutoHyphens w:val="0"/>
            </w:pPr>
            <w:r>
              <w:t>Family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C09C028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62" w:author="Unknown Author" w:date="2015-08-27T23:42:00Z">
              <w:r>
                <w:delText>tag</w:delText>
              </w:r>
            </w:del>
            <w:ins w:id="63" w:author="Unknown Author" w:date="2015-08-27T23:42:00Z">
              <w:r>
                <w:t>blog (</w:t>
              </w:r>
            </w:ins>
            <w:del w:id="64" w:author="Unknown Author" w:date="2015-08-27T23:42:00Z">
              <w:r>
                <w:delText xml:space="preserve">/ </w:delText>
              </w:r>
            </w:del>
            <w:r>
              <w:t>Family</w:t>
            </w:r>
            <w:ins w:id="65" w:author="Unknown Author" w:date="2015-08-27T23:42:00Z">
              <w:r>
                <w:t>)</w:t>
              </w:r>
            </w:ins>
          </w:p>
        </w:tc>
      </w:tr>
      <w:tr w:rsidR="00C627B2" w14:paraId="71735793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317E9EF" w14:textId="77777777" w:rsidR="00C627B2" w:rsidRDefault="0049422C">
            <w:pPr>
              <w:pStyle w:val="1"/>
              <w:widowControl/>
              <w:suppressAutoHyphens w:val="0"/>
            </w:pPr>
            <w:r>
              <w:t>Inspiration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77653A2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66" w:author="Unknown Author" w:date="2015-08-27T23:42:00Z">
              <w:r>
                <w:delText>tag</w:delText>
              </w:r>
            </w:del>
            <w:ins w:id="67" w:author="Unknown Author" w:date="2015-08-27T23:42:00Z">
              <w:r>
                <w:t>blog (</w:t>
              </w:r>
            </w:ins>
            <w:del w:id="68" w:author="Unknown Author" w:date="2015-08-27T23:42:00Z">
              <w:r>
                <w:delText>/</w:delText>
              </w:r>
            </w:del>
            <w:r>
              <w:t xml:space="preserve"> Inspiration</w:t>
            </w:r>
            <w:ins w:id="69" w:author="Unknown Author" w:date="2015-08-27T23:42:00Z">
              <w:r>
                <w:t>)</w:t>
              </w:r>
            </w:ins>
          </w:p>
        </w:tc>
      </w:tr>
      <w:tr w:rsidR="00C627B2" w14:paraId="3B8B14DC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70F3878E" w14:textId="77777777" w:rsidR="00C627B2" w:rsidRDefault="0049422C">
            <w:pPr>
              <w:pStyle w:val="1"/>
              <w:widowControl/>
              <w:suppressAutoHyphens w:val="0"/>
            </w:pPr>
            <w:r>
              <w:t>Portrait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9A434D1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70" w:author="Unknown Author" w:date="2015-08-27T23:42:00Z">
              <w:r>
                <w:delText>tag</w:delText>
              </w:r>
            </w:del>
            <w:ins w:id="71" w:author="Unknown Author" w:date="2015-08-27T23:42:00Z">
              <w:r>
                <w:t>blog (</w:t>
              </w:r>
            </w:ins>
            <w:del w:id="72" w:author="Unknown Author" w:date="2015-08-27T23:42:00Z">
              <w:r>
                <w:delText xml:space="preserve">/ </w:delText>
              </w:r>
            </w:del>
            <w:r>
              <w:t xml:space="preserve">Portrait </w:t>
            </w:r>
            <w:ins w:id="73" w:author="Unknown Author" w:date="2015-08-27T23:42:00Z">
              <w:r>
                <w:t>)</w:t>
              </w:r>
            </w:ins>
          </w:p>
        </w:tc>
      </w:tr>
    </w:tbl>
    <w:p w14:paraId="61AC1B14" w14:textId="77777777" w:rsidR="00C627B2" w:rsidRDefault="00C627B2">
      <w:pPr>
        <w:pStyle w:val="1"/>
        <w:widowControl/>
        <w:suppressAutoHyphens w:val="0"/>
      </w:pPr>
    </w:p>
    <w:p w14:paraId="2297C255" w14:textId="77777777" w:rsidR="00C627B2" w:rsidRDefault="0049422C">
      <w:pPr>
        <w:pStyle w:val="1"/>
        <w:widowControl/>
        <w:suppressAutoHyphens w:val="0"/>
        <w:rPr>
          <w:i/>
        </w:rPr>
      </w:pPr>
      <w:r>
        <w:rPr>
          <w:i/>
        </w:rPr>
        <w:t>Instagram</w:t>
      </w:r>
    </w:p>
    <w:p w14:paraId="3306F838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Слайд шоу повинно братися з інстаграма і змінюватися.</w:t>
      </w:r>
    </w:p>
    <w:p w14:paraId="2D6D3ECE" w14:textId="77777777" w:rsidR="00C627B2" w:rsidRDefault="0049422C">
      <w:pPr>
        <w:pStyle w:val="1"/>
        <w:widowControl/>
        <w:suppressAutoHyphens w:val="0"/>
        <w:rPr>
          <w:lang w:val="ru-RU"/>
        </w:rPr>
      </w:pPr>
      <w:r>
        <w:rPr>
          <w:lang w:val="uk-UA"/>
        </w:rPr>
        <w:t>Ссилка на інстаграм(головну інстаграму)</w:t>
      </w:r>
      <w:r>
        <w:rPr>
          <w:lang w:val="ru-RU"/>
        </w:rPr>
        <w:t xml:space="preserve"> або ссилки на фотки з інсту</w:t>
      </w:r>
    </w:p>
    <w:p w14:paraId="530F4318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0B8DDCE5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5C5FE341" w14:textId="77777777" w:rsidR="00C627B2" w:rsidRDefault="0049422C">
      <w:pPr>
        <w:pStyle w:val="1"/>
        <w:widowControl/>
        <w:suppressAutoHyphens w:val="0"/>
        <w:rPr>
          <w:i/>
          <w:lang w:val="uk-UA"/>
        </w:rPr>
      </w:pPr>
      <w:r>
        <w:rPr>
          <w:i/>
        </w:rPr>
        <w:t>Popular stories</w:t>
      </w:r>
      <w:r>
        <w:rPr>
          <w:i/>
          <w:lang w:val="uk-UA"/>
        </w:rPr>
        <w:t>(</w:t>
      </w:r>
      <w:r>
        <w:rPr>
          <w:i/>
        </w:rPr>
        <w:t>Count by visits</w:t>
      </w:r>
      <w:r>
        <w:rPr>
          <w:i/>
          <w:lang w:val="uk-UA"/>
        </w:rPr>
        <w:t>)</w:t>
      </w:r>
    </w:p>
    <w:p w14:paraId="659E18F1" w14:textId="77777777" w:rsidR="00C627B2" w:rsidRDefault="0049422C">
      <w:pPr>
        <w:pStyle w:val="1"/>
        <w:widowControl/>
        <w:suppressAutoHyphens w:val="0"/>
      </w:pPr>
      <w:r>
        <w:t>Photos</w:t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36A76EEF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7D2FB7B4" w14:textId="77777777" w:rsidR="00C627B2" w:rsidRDefault="0049422C">
            <w:pPr>
              <w:pStyle w:val="1"/>
              <w:widowControl/>
              <w:suppressAutoHyphens w:val="0"/>
            </w:pPr>
            <w:r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AA772A5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lang w:val="uk-UA"/>
              </w:rPr>
              <w:t>?</w:t>
            </w:r>
            <w:r>
              <w:t>em</w:t>
            </w:r>
            <w:r>
              <w:rPr>
                <w:lang w:val="uk-UA"/>
              </w:rPr>
              <w:t xml:space="preserve"> </w:t>
            </w:r>
            <w:r>
              <w:t>or ?px (w=120px, h=124px)</w:t>
            </w:r>
          </w:p>
          <w:p w14:paraId="74E60053" w14:textId="77777777" w:rsidR="00C627B2" w:rsidRDefault="00C627B2">
            <w:pPr>
              <w:pStyle w:val="1"/>
              <w:widowControl/>
              <w:suppressAutoHyphens w:val="0"/>
            </w:pPr>
          </w:p>
        </w:tc>
      </w:tr>
      <w:tr w:rsidR="00C627B2" w14:paraId="57909186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0578730" w14:textId="77777777" w:rsidR="00C627B2" w:rsidRDefault="0049422C">
            <w:pPr>
              <w:pStyle w:val="1"/>
              <w:widowControl/>
              <w:suppressAutoHyphens w:val="0"/>
            </w:pPr>
            <w:r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8EA1766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/blog_id</w:t>
            </w:r>
          </w:p>
        </w:tc>
      </w:tr>
      <w:tr w:rsidR="00C627B2" w14:paraId="4E33AE32" w14:textId="77777777">
        <w:trPr>
          <w:trHeight w:val="338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02BA9FA" w14:textId="77777777" w:rsidR="00C627B2" w:rsidRDefault="0049422C">
            <w:pPr>
              <w:pStyle w:val="1"/>
              <w:widowControl/>
              <w:suppressAutoHyphens w:val="0"/>
            </w:pPr>
            <w:r>
              <w:t>Hover: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624D608" w14:textId="77777777" w:rsidR="00C627B2" w:rsidRDefault="0049422C">
            <w:pPr>
              <w:pStyle w:val="1"/>
              <w:widowControl/>
              <w:suppressAutoHyphens w:val="0"/>
              <w:rPr>
                <w:i/>
              </w:rPr>
            </w:pPr>
            <w:r>
              <w:rPr>
                <w:i/>
              </w:rPr>
              <w:t>Transparent 50% +id_name</w:t>
            </w:r>
          </w:p>
        </w:tc>
      </w:tr>
      <w:tr w:rsidR="00C627B2" w14:paraId="7A6F0C13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FAEA455" w14:textId="77777777" w:rsidR="00C627B2" w:rsidRDefault="0049422C">
            <w:pPr>
              <w:pStyle w:val="1"/>
              <w:widowControl/>
              <w:suppressAutoHyphens w:val="0"/>
            </w:pPr>
            <w:r>
              <w:t>q-ty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9E3277F" w14:textId="77777777" w:rsidR="00C627B2" w:rsidRDefault="0049422C">
            <w:pPr>
              <w:pStyle w:val="1"/>
              <w:widowControl/>
              <w:suppressAutoHyphens w:val="0"/>
              <w:rPr>
                <w:i/>
              </w:rPr>
            </w:pPr>
            <w:r>
              <w:rPr>
                <w:i/>
              </w:rPr>
              <w:t>4(2x2)</w:t>
            </w:r>
          </w:p>
        </w:tc>
      </w:tr>
    </w:tbl>
    <w:p w14:paraId="112F260C" w14:textId="77777777" w:rsidR="00C627B2" w:rsidRDefault="00C627B2">
      <w:pPr>
        <w:pStyle w:val="1"/>
        <w:widowControl/>
        <w:suppressAutoHyphens w:val="0"/>
      </w:pPr>
    </w:p>
    <w:p w14:paraId="58D358A0" w14:textId="77777777" w:rsidR="00C627B2" w:rsidRDefault="00A813EA">
      <w:pPr>
        <w:pStyle w:val="1"/>
        <w:widowControl/>
        <w:suppressAutoHyphens w:val="0"/>
        <w:rPr>
          <w:ins w:id="74" w:author="Zvorskyi Ivan" w:date="2015-10-30T11:45:00Z"/>
        </w:rPr>
      </w:pPr>
      <w:ins w:id="75" w:author="Zvorskyi Ivan" w:date="2015-10-30T11:45:00Z">
        <w:r>
          <w:t>TODO:</w:t>
        </w:r>
      </w:ins>
    </w:p>
    <w:p w14:paraId="3EFBC9CB" w14:textId="77777777" w:rsidR="00A813EA" w:rsidRDefault="00A813EA" w:rsidP="00A813EA">
      <w:pPr>
        <w:pStyle w:val="1"/>
        <w:widowControl/>
        <w:numPr>
          <w:ilvl w:val="0"/>
          <w:numId w:val="4"/>
        </w:numPr>
        <w:suppressAutoHyphens w:val="0"/>
        <w:rPr>
          <w:ins w:id="76" w:author="Zvorskyi Ivan" w:date="2015-10-30T11:46:00Z"/>
        </w:rPr>
        <w:pPrChange w:id="77" w:author="Zvorskyi Ivan" w:date="2015-10-30T11:46:00Z">
          <w:pPr>
            <w:pStyle w:val="1"/>
            <w:widowControl/>
            <w:suppressAutoHyphens w:val="0"/>
          </w:pPr>
        </w:pPrChange>
      </w:pPr>
      <w:ins w:id="78" w:author="Zvorskyi Ivan" w:date="2015-10-30T11:45:00Z">
        <w:r>
          <w:t>add About Me content to the sidebar</w:t>
        </w:r>
      </w:ins>
    </w:p>
    <w:p w14:paraId="5C793827" w14:textId="77777777" w:rsidR="00A813EA" w:rsidRDefault="00A813EA" w:rsidP="00A813EA">
      <w:pPr>
        <w:pStyle w:val="1"/>
        <w:numPr>
          <w:ilvl w:val="0"/>
          <w:numId w:val="4"/>
        </w:numPr>
        <w:rPr>
          <w:ins w:id="79" w:author="Zvorskyi Ivan" w:date="2015-10-30T11:46:00Z"/>
        </w:rPr>
        <w:pPrChange w:id="80" w:author="Zvorskyi Ivan" w:date="2015-10-30T11:46:00Z">
          <w:pPr>
            <w:pStyle w:val="1"/>
          </w:pPr>
        </w:pPrChange>
      </w:pPr>
      <w:ins w:id="81" w:author="Zvorskyi Ivan" w:date="2015-10-30T11:46:00Z">
        <w:r>
          <w:t>Change logo when be ready</w:t>
        </w:r>
      </w:ins>
      <w:ins w:id="82" w:author="Zvorskyi Ivan" w:date="2015-10-30T11:47:00Z">
        <w:r>
          <w:t>;</w:t>
        </w:r>
      </w:ins>
    </w:p>
    <w:p w14:paraId="316C0DFB" w14:textId="77777777" w:rsidR="00A813EA" w:rsidRDefault="00A813EA" w:rsidP="00A813EA">
      <w:pPr>
        <w:pStyle w:val="1"/>
        <w:numPr>
          <w:ilvl w:val="0"/>
          <w:numId w:val="4"/>
        </w:numPr>
        <w:rPr>
          <w:ins w:id="83" w:author="Zvorskyi Ivan" w:date="2015-10-30T11:47:00Z"/>
        </w:rPr>
        <w:pPrChange w:id="84" w:author="Zvorskyi Ivan" w:date="2015-10-30T11:46:00Z">
          <w:pPr>
            <w:pStyle w:val="1"/>
          </w:pPr>
        </w:pPrChange>
      </w:pPr>
      <w:ins w:id="85" w:author="Zvorskyi Ivan" w:date="2015-10-30T11:46:00Z">
        <w:r>
          <w:t xml:space="preserve">Make </w:t>
        </w:r>
      </w:ins>
      <w:ins w:id="86" w:author="Zvorskyi Ivan" w:date="2015-10-30T11:47:00Z">
        <w:r>
          <w:t>Instagram</w:t>
        </w:r>
      </w:ins>
      <w:ins w:id="87" w:author="Zvorskyi Ivan" w:date="2015-10-30T11:46:00Z">
        <w:r>
          <w:t xml:space="preserve"> </w:t>
        </w:r>
      </w:ins>
      <w:ins w:id="88" w:author="Zvorskyi Ivan" w:date="2015-10-30T11:47:00Z">
        <w:r>
          <w:t>caching + error resolving;</w:t>
        </w:r>
      </w:ins>
    </w:p>
    <w:p w14:paraId="1961198C" w14:textId="77777777" w:rsidR="00A813EA" w:rsidRDefault="00A813EA" w:rsidP="00A813EA">
      <w:pPr>
        <w:pStyle w:val="1"/>
        <w:numPr>
          <w:ilvl w:val="0"/>
          <w:numId w:val="4"/>
        </w:numPr>
        <w:rPr>
          <w:ins w:id="89" w:author="Zvorskyi Ivan" w:date="2015-10-30T11:48:00Z"/>
        </w:rPr>
        <w:pPrChange w:id="90" w:author="Zvorskyi Ivan" w:date="2015-10-30T11:46:00Z">
          <w:pPr>
            <w:pStyle w:val="1"/>
          </w:pPr>
        </w:pPrChange>
      </w:pPr>
      <w:ins w:id="91" w:author="Zvorskyi Ivan" w:date="2015-10-30T11:48:00Z">
        <w:r>
          <w:t xml:space="preserve">Popular stories </w:t>
        </w:r>
      </w:ins>
      <w:ins w:id="92" w:author="Zvorskyi Ivan" w:date="2015-10-30T11:47:00Z">
        <w:r>
          <w:t xml:space="preserve">should took from </w:t>
        </w:r>
      </w:ins>
      <w:ins w:id="93" w:author="Zvorskyi Ivan" w:date="2015-10-30T11:48:00Z">
        <w:r>
          <w:t>other file;</w:t>
        </w:r>
      </w:ins>
    </w:p>
    <w:p w14:paraId="3D1DCEA6" w14:textId="77777777" w:rsidR="00A813EA" w:rsidRDefault="00A813EA" w:rsidP="00A813EA">
      <w:pPr>
        <w:pStyle w:val="1"/>
        <w:numPr>
          <w:ilvl w:val="0"/>
          <w:numId w:val="4"/>
        </w:numPr>
        <w:rPr>
          <w:ins w:id="94" w:author="Zvorskyi Ivan" w:date="2015-10-30T11:49:00Z"/>
        </w:rPr>
        <w:pPrChange w:id="95" w:author="Zvorskyi Ivan" w:date="2015-10-30T11:46:00Z">
          <w:pPr>
            <w:pStyle w:val="1"/>
          </w:pPr>
        </w:pPrChange>
      </w:pPr>
      <w:ins w:id="96" w:author="Zvorskyi Ivan" w:date="2015-10-30T11:48:00Z">
        <w:r>
          <w:t xml:space="preserve">Header should be </w:t>
        </w:r>
      </w:ins>
      <w:ins w:id="97" w:author="Zvorskyi Ivan" w:date="2015-10-30T11:49:00Z">
        <w:r>
          <w:t>scrolling</w:t>
        </w:r>
      </w:ins>
      <w:ins w:id="98" w:author="Zvorskyi Ivan" w:date="2015-10-30T11:48:00Z">
        <w:r>
          <w:t>;</w:t>
        </w:r>
      </w:ins>
    </w:p>
    <w:p w14:paraId="3B8D9863" w14:textId="77777777" w:rsidR="00A813EA" w:rsidRDefault="00A813EA" w:rsidP="00A813EA">
      <w:pPr>
        <w:pStyle w:val="1"/>
        <w:ind w:left="720"/>
        <w:rPr>
          <w:ins w:id="99" w:author="Zvorskyi Ivan" w:date="2015-10-30T11:46:00Z"/>
        </w:rPr>
        <w:pPrChange w:id="100" w:author="Zvorskyi Ivan" w:date="2015-10-30T11:49:00Z">
          <w:pPr>
            <w:pStyle w:val="1"/>
          </w:pPr>
        </w:pPrChange>
      </w:pPr>
    </w:p>
    <w:p w14:paraId="421BDEE3" w14:textId="77777777" w:rsidR="00A813EA" w:rsidDel="00A813EA" w:rsidRDefault="00A813EA" w:rsidP="00A813EA">
      <w:pPr>
        <w:pStyle w:val="1"/>
        <w:widowControl/>
        <w:numPr>
          <w:ilvl w:val="0"/>
          <w:numId w:val="4"/>
        </w:numPr>
        <w:suppressAutoHyphens w:val="0"/>
        <w:ind w:left="0" w:firstLine="360"/>
        <w:rPr>
          <w:del w:id="101" w:author="Zvorskyi Ivan" w:date="2015-10-30T11:46:00Z"/>
        </w:rPr>
        <w:pPrChange w:id="102" w:author="Zvorskyi Ivan" w:date="2015-10-30T11:46:00Z">
          <w:pPr>
            <w:pStyle w:val="1"/>
            <w:widowControl/>
            <w:suppressAutoHyphens w:val="0"/>
          </w:pPr>
        </w:pPrChange>
      </w:pPr>
      <w:ins w:id="103" w:author="Zvorskyi Ivan" w:date="2015-10-30T11:46:00Z">
        <w:r>
          <w:tab/>
        </w:r>
      </w:ins>
    </w:p>
    <w:p w14:paraId="42428AE6" w14:textId="77777777" w:rsidR="00C627B2" w:rsidRDefault="00682DDC" w:rsidP="00A813EA">
      <w:pPr>
        <w:pStyle w:val="1"/>
        <w:pageBreakBefore/>
        <w:ind w:firstLine="360"/>
        <w:rPr>
          <w:ins w:id="104" w:author="Zvorskyi Ivan" w:date="2015-10-30T12:22:00Z"/>
          <w:b/>
          <w:i/>
          <w:color w:val="FF0000"/>
          <w:sz w:val="30"/>
        </w:rPr>
        <w:pPrChange w:id="105" w:author="Zvorskyi Ivan" w:date="2015-10-30T11:46:00Z">
          <w:pPr>
            <w:pStyle w:val="1"/>
            <w:pageBreakBefore/>
          </w:pPr>
        </w:pPrChange>
      </w:pPr>
      <w:r>
        <w:rPr>
          <w:noProof/>
          <w:lang w:val="ru-RU" w:eastAsia="ru-RU" w:bidi="ar-SA"/>
        </w:rPr>
        <w:lastRenderedPageBreak/>
        <w:drawing>
          <wp:anchor distT="0" distB="0" distL="0" distR="0" simplePos="0" relativeHeight="251661824" behindDoc="0" locked="0" layoutInCell="1" allowOverlap="1" wp14:anchorId="20060384" wp14:editId="21C1AC6E">
            <wp:simplePos x="0" y="0"/>
            <wp:positionH relativeFrom="column">
              <wp:posOffset>3810</wp:posOffset>
            </wp:positionH>
            <wp:positionV relativeFrom="paragraph">
              <wp:posOffset>222250</wp:posOffset>
            </wp:positionV>
            <wp:extent cx="5991225" cy="3369310"/>
            <wp:effectExtent l="0" t="0" r="0" b="0"/>
            <wp:wrapSquare wrapText="largest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22C">
        <w:rPr>
          <w:b/>
          <w:i/>
          <w:color w:val="FF0000"/>
          <w:sz w:val="30"/>
        </w:rPr>
        <w:t>3. Blog</w:t>
      </w:r>
    </w:p>
    <w:p w14:paraId="0DD76AA1" w14:textId="77777777" w:rsidR="00682DDC" w:rsidDel="00682DDC" w:rsidRDefault="00682DDC" w:rsidP="00A813EA">
      <w:pPr>
        <w:pStyle w:val="1"/>
        <w:pageBreakBefore/>
        <w:ind w:firstLine="360"/>
        <w:rPr>
          <w:del w:id="106" w:author="Zvorskyi Ivan" w:date="2015-10-30T12:22:00Z"/>
          <w:b/>
          <w:i/>
          <w:color w:val="FF0000"/>
          <w:sz w:val="30"/>
        </w:rPr>
        <w:pPrChange w:id="107" w:author="Zvorskyi Ivan" w:date="2015-10-30T11:46:00Z">
          <w:pPr>
            <w:pStyle w:val="1"/>
            <w:pageBreakBefore/>
          </w:pPr>
        </w:pPrChange>
      </w:pPr>
      <w:ins w:id="108" w:author="Zvorskyi Ivan" w:date="2015-10-30T12:22:00Z">
        <w:r>
          <w:rPr>
            <w:noProof/>
            <w:lang w:val="ru-RU" w:eastAsia="ru-RU" w:bidi="ar-SA"/>
          </w:rPr>
          <w:drawing>
            <wp:inline distT="0" distB="0" distL="0" distR="0" wp14:anchorId="40B13059" wp14:editId="6898ACE8">
              <wp:extent cx="4600575" cy="5259144"/>
              <wp:effectExtent l="0" t="0" r="0" b="0"/>
              <wp:docPr id="16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29678" cy="529241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14:paraId="1C226A7F" w14:textId="77777777" w:rsidR="00C627B2" w:rsidRDefault="0049422C" w:rsidP="00682DDC">
      <w:pPr>
        <w:pStyle w:val="1"/>
        <w:pageBreakBefore/>
        <w:ind w:firstLine="360"/>
        <w:pPrChange w:id="109" w:author="Zvorskyi Ivan" w:date="2015-10-30T12:22:00Z">
          <w:pPr>
            <w:pStyle w:val="1"/>
            <w:widowControl/>
            <w:suppressAutoHyphens w:val="0"/>
          </w:pPr>
        </w:pPrChange>
      </w:pPr>
      <w:del w:id="110" w:author="Zvorskyi Ivan" w:date="2015-10-30T12:21:00Z">
        <w:r w:rsidDel="00682DDC">
          <w:rPr>
            <w:noProof/>
            <w:lang w:val="ru-RU" w:eastAsia="ru-RU" w:bidi="ar-SA"/>
          </w:rPr>
          <w:lastRenderedPageBreak/>
          <w:drawing>
            <wp:inline distT="0" distB="0" distL="0" distR="0" wp14:anchorId="404D1D05" wp14:editId="695F13AB">
              <wp:extent cx="4657725" cy="5324475"/>
              <wp:effectExtent l="0" t="0" r="0" b="0"/>
              <wp:docPr id="6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57725" cy="53244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F5C52F7" w14:textId="77777777" w:rsidR="00C627B2" w:rsidRDefault="00C627B2">
      <w:pPr>
        <w:pStyle w:val="1"/>
        <w:widowControl/>
        <w:suppressAutoHyphens w:val="0"/>
      </w:pPr>
    </w:p>
    <w:p w14:paraId="43E7BCD9" w14:textId="77777777" w:rsidR="00C627B2" w:rsidRDefault="0049422C">
      <w:pPr>
        <w:pStyle w:val="1"/>
        <w:rPr>
          <w:b/>
        </w:rPr>
      </w:pPr>
      <w:r>
        <w:rPr>
          <w:b/>
        </w:rPr>
        <w:t>a)Header</w:t>
      </w:r>
    </w:p>
    <w:p w14:paraId="2C44B90F" w14:textId="77777777" w:rsidR="00C627B2" w:rsidRDefault="0049422C">
      <w:pPr>
        <w:pStyle w:val="1"/>
        <w:widowControl/>
        <w:suppressAutoHyphens w:val="0"/>
        <w:rPr>
          <w:i/>
          <w:lang w:val="uk-UA"/>
        </w:rPr>
      </w:pPr>
      <w:r>
        <w:rPr>
          <w:i/>
          <w:lang w:val="uk-UA"/>
        </w:rPr>
        <w:t>Тут</w:t>
      </w:r>
    </w:p>
    <w:p w14:paraId="637C4153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30E2F4EE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b) Body</w:t>
      </w:r>
    </w:p>
    <w:p w14:paraId="0DDB17E5" w14:textId="77777777" w:rsidR="00C627B2" w:rsidRDefault="0049422C">
      <w:pPr>
        <w:pStyle w:val="1"/>
        <w:widowControl/>
        <w:suppressAutoHyphens w:val="0"/>
        <w:rPr>
          <w:i/>
        </w:rPr>
      </w:pPr>
      <w:r>
        <w:t>Logo(</w:t>
      </w:r>
      <w:r>
        <w:rPr>
          <w:lang w:val="uk-UA"/>
        </w:rPr>
        <w:t>в розробці</w:t>
      </w:r>
      <w:r>
        <w:t>)</w:t>
      </w:r>
      <w:r>
        <w:rPr>
          <w:lang w:val="uk-UA"/>
        </w:rPr>
        <w:t xml:space="preserve"> – </w:t>
      </w:r>
      <w:r>
        <w:t xml:space="preserve">link to </w:t>
      </w:r>
      <w:r>
        <w:rPr>
          <w:i/>
        </w:rPr>
        <w:t>Olgavolyanska.com</w:t>
      </w:r>
    </w:p>
    <w:p w14:paraId="29305FF8" w14:textId="77777777" w:rsidR="00C627B2" w:rsidRDefault="00C627B2">
      <w:pPr>
        <w:pStyle w:val="1"/>
        <w:widowControl/>
        <w:suppressAutoHyphens w:val="0"/>
      </w:pPr>
    </w:p>
    <w:p w14:paraId="3FDE7447" w14:textId="77777777" w:rsidR="00C627B2" w:rsidRDefault="0049422C">
      <w:pPr>
        <w:pStyle w:val="1"/>
        <w:widowControl/>
        <w:suppressAutoHyphens w:val="0"/>
        <w:rPr>
          <w:i/>
          <w:lang w:val="uk-UA"/>
        </w:rPr>
      </w:pPr>
      <w:r>
        <w:rPr>
          <w:i/>
          <w:lang w:val="uk-UA"/>
        </w:rPr>
        <w:t>Шапка</w:t>
      </w:r>
    </w:p>
    <w:p w14:paraId="541F90B3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ab/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4641"/>
        <w:gridCol w:w="4253"/>
      </w:tblGrid>
      <w:tr w:rsidR="00682DDC" w14:paraId="7F15CE28" w14:textId="77777777">
        <w:trPr>
          <w:trHeight w:val="562"/>
        </w:trPr>
        <w:tc>
          <w:tcPr>
            <w:tcW w:w="4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9FEF2C0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lang w:val="uk-UA"/>
              </w:rPr>
              <w:t xml:space="preserve">         </w:t>
            </w:r>
            <w:r>
              <w:t>Id_name</w:t>
            </w:r>
          </w:p>
          <w:p w14:paraId="24B393C8" w14:textId="77777777" w:rsidR="00C627B2" w:rsidRDefault="0049422C">
            <w:pPr>
              <w:pStyle w:val="1"/>
              <w:widowControl/>
              <w:suppressAutoHyphens w:val="0"/>
            </w:pPr>
            <w:r>
              <w:t>Id_date/Tag(with link)</w:t>
            </w:r>
          </w:p>
          <w:p w14:paraId="183925F1" w14:textId="77777777" w:rsidR="00C627B2" w:rsidRDefault="00C627B2">
            <w:pPr>
              <w:pStyle w:val="1"/>
              <w:widowControl/>
              <w:suppressAutoHyphens w:val="0"/>
            </w:pPr>
          </w:p>
          <w:p w14:paraId="63715090" w14:textId="77777777" w:rsidR="00C627B2" w:rsidRDefault="0049422C">
            <w:pPr>
              <w:pStyle w:val="1"/>
              <w:widowControl/>
              <w:suppressAutoHyphens w:val="0"/>
              <w:rPr>
                <w:lang w:val="ru-RU"/>
              </w:rPr>
            </w:pPr>
            <w:r>
              <w:t>Text</w:t>
            </w:r>
            <w:r>
              <w:rPr>
                <w:lang w:val="ru-RU"/>
              </w:rPr>
              <w:t>(</w:t>
            </w:r>
            <w:r>
              <w:rPr>
                <w:lang w:val="uk-UA"/>
              </w:rPr>
              <w:t>Підтягуються з бази</w:t>
            </w:r>
            <w:r>
              <w:rPr>
                <w:lang w:val="ru-RU"/>
              </w:rPr>
              <w:t xml:space="preserve"> </w:t>
            </w:r>
            <w:r>
              <w:rPr>
                <w:lang w:val="uk-UA"/>
              </w:rPr>
              <w:t xml:space="preserve">(додається </w:t>
            </w:r>
            <w:r>
              <w:rPr>
                <w:lang w:val="ru-RU"/>
              </w:rPr>
              <w:t>при заливці зйомки</w:t>
            </w:r>
            <w:r>
              <w:rPr>
                <w:lang w:val="uk-UA"/>
              </w:rPr>
              <w:t>)</w:t>
            </w:r>
            <w:r>
              <w:rPr>
                <w:lang w:val="ru-RU"/>
              </w:rPr>
              <w:t>)</w:t>
            </w:r>
          </w:p>
        </w:tc>
        <w:tc>
          <w:tcPr>
            <w:tcW w:w="42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D2C7F21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noProof/>
                <w:lang w:val="ru-RU" w:eastAsia="ru-RU" w:bidi="ar-SA"/>
              </w:rPr>
              <w:drawing>
                <wp:inline distT="0" distB="0" distL="0" distR="0" wp14:anchorId="7F827291" wp14:editId="4A7210A6">
                  <wp:extent cx="2543175" cy="1202690"/>
                  <wp:effectExtent l="0" t="0" r="0" b="0"/>
                  <wp:docPr id="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20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92C514" w14:textId="77777777" w:rsidR="00C627B2" w:rsidRDefault="00C627B2">
      <w:pPr>
        <w:pStyle w:val="1"/>
        <w:widowControl/>
        <w:suppressAutoHyphens w:val="0"/>
      </w:pPr>
    </w:p>
    <w:p w14:paraId="539F3D26" w14:textId="77777777" w:rsidR="00C627B2" w:rsidRDefault="0049422C">
      <w:pPr>
        <w:pStyle w:val="1"/>
        <w:widowControl/>
        <w:suppressAutoHyphens w:val="0"/>
      </w:pPr>
      <w:r>
        <w:t>Photos</w:t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1820"/>
        <w:gridCol w:w="5231"/>
      </w:tblGrid>
      <w:tr w:rsidR="00C627B2" w14:paraId="178302DB" w14:textId="77777777">
        <w:tc>
          <w:tcPr>
            <w:tcW w:w="18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EF9AD15" w14:textId="77777777" w:rsidR="00C627B2" w:rsidRDefault="0049422C">
            <w:pPr>
              <w:pStyle w:val="1"/>
              <w:widowControl/>
              <w:suppressAutoHyphens w:val="0"/>
            </w:pPr>
            <w:r>
              <w:t>Size: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B71B3AD" w14:textId="77777777" w:rsidR="00C627B2" w:rsidRDefault="0049422C">
            <w:pPr>
              <w:pStyle w:val="1"/>
              <w:widowControl/>
              <w:suppressAutoHyphens w:val="0"/>
              <w:rPr>
                <w:lang w:val="uk-UA"/>
              </w:rPr>
            </w:pPr>
            <w:ins w:id="111" w:author="Unknown Author" w:date="2015-08-27T23:50:00Z">
              <w:r>
                <w:rPr>
                  <w:lang w:val="uk-UA"/>
                </w:rPr>
                <w:t>890px</w:t>
              </w:r>
            </w:ins>
            <w:del w:id="112" w:author="Unknown Author" w:date="2015-08-27T23:50:00Z">
              <w:r>
                <w:rPr>
                  <w:lang w:val="uk-UA"/>
                </w:rPr>
                <w:delText>?em or ?px (full)</w:delText>
              </w:r>
            </w:del>
          </w:p>
          <w:p w14:paraId="0406E4C5" w14:textId="77777777" w:rsidR="00C627B2" w:rsidRDefault="00C627B2">
            <w:pPr>
              <w:pStyle w:val="1"/>
              <w:widowControl/>
              <w:suppressAutoHyphens w:val="0"/>
            </w:pPr>
          </w:p>
        </w:tc>
      </w:tr>
      <w:tr w:rsidR="00C627B2" w14:paraId="3173793D" w14:textId="77777777">
        <w:tc>
          <w:tcPr>
            <w:tcW w:w="18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8114242" w14:textId="77777777" w:rsidR="00C627B2" w:rsidRDefault="0049422C">
            <w:pPr>
              <w:pStyle w:val="1"/>
              <w:widowControl/>
              <w:suppressAutoHyphens w:val="0"/>
            </w:pPr>
            <w:r>
              <w:t>Hover: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927A861" w14:textId="77777777" w:rsidR="00C627B2" w:rsidRDefault="0049422C">
            <w:pPr>
              <w:pStyle w:val="1"/>
              <w:widowControl/>
              <w:suppressAutoHyphens w:val="0"/>
            </w:pPr>
            <w:r>
              <w:t>Pinterest</w:t>
            </w:r>
          </w:p>
        </w:tc>
      </w:tr>
      <w:tr w:rsidR="00C627B2" w14:paraId="19E92951" w14:textId="77777777">
        <w:tc>
          <w:tcPr>
            <w:tcW w:w="18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5FEF77F" w14:textId="77777777" w:rsidR="00C627B2" w:rsidRDefault="0049422C">
            <w:pPr>
              <w:pStyle w:val="1"/>
              <w:widowControl/>
              <w:suppressAutoHyphens w:val="0"/>
            </w:pPr>
            <w:r>
              <w:t>q-ty in row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16990EA" w14:textId="77777777" w:rsidR="00C627B2" w:rsidRDefault="0049422C">
            <w:pPr>
              <w:pStyle w:val="1"/>
              <w:widowControl/>
              <w:suppressAutoHyphens w:val="0"/>
              <w:rPr>
                <w:i/>
              </w:rPr>
            </w:pPr>
            <w:r>
              <w:rPr>
                <w:i/>
              </w:rPr>
              <w:t>4</w:t>
            </w:r>
          </w:p>
        </w:tc>
      </w:tr>
    </w:tbl>
    <w:p w14:paraId="20E2C6C5" w14:textId="77777777" w:rsidR="00C627B2" w:rsidRDefault="00682DDC">
      <w:pPr>
        <w:pStyle w:val="1"/>
        <w:widowControl/>
        <w:suppressAutoHyphens w:val="0"/>
      </w:pPr>
      <w:r>
        <w:rPr>
          <w:noProof/>
          <w:lang w:val="ru-RU" w:eastAsia="ru-RU" w:bidi="ar-SA"/>
        </w:rPr>
        <w:drawing>
          <wp:anchor distT="0" distB="0" distL="114300" distR="114300" simplePos="0" relativeHeight="251664896" behindDoc="0" locked="0" layoutInCell="1" allowOverlap="1" wp14:anchorId="14F58068" wp14:editId="294BCFED">
            <wp:simplePos x="0" y="0"/>
            <wp:positionH relativeFrom="column">
              <wp:posOffset>2423160</wp:posOffset>
            </wp:positionH>
            <wp:positionV relativeFrom="paragraph">
              <wp:posOffset>15240</wp:posOffset>
            </wp:positionV>
            <wp:extent cx="3676015" cy="1581150"/>
            <wp:effectExtent l="0" t="0" r="0" b="0"/>
            <wp:wrapSquare wrapText="bothSides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6F02BD7" w14:textId="77777777" w:rsidR="00C627B2" w:rsidRDefault="0049422C">
      <w:pPr>
        <w:pStyle w:val="1"/>
        <w:widowControl/>
        <w:suppressAutoHyphens w:val="0"/>
        <w:rPr>
          <w:i/>
        </w:rPr>
      </w:pPr>
      <w:r>
        <w:rPr>
          <w:i/>
        </w:rPr>
        <w:t>Like’s Bar + share</w:t>
      </w:r>
    </w:p>
    <w:p w14:paraId="36CE9A64" w14:textId="77777777" w:rsidR="00C627B2" w:rsidRDefault="0049422C">
      <w:pPr>
        <w:pStyle w:val="1"/>
        <w:widowControl/>
        <w:suppressAutoHyphens w:val="0"/>
      </w:pPr>
      <w:r>
        <w:t>Facebook</w:t>
      </w:r>
    </w:p>
    <w:p w14:paraId="2F05CC84" w14:textId="77777777" w:rsidR="00C627B2" w:rsidRDefault="0049422C">
      <w:pPr>
        <w:pStyle w:val="1"/>
        <w:widowControl/>
        <w:suppressAutoHyphens w:val="0"/>
      </w:pPr>
      <w:r>
        <w:t>Vkontakte</w:t>
      </w:r>
    </w:p>
    <w:p w14:paraId="0C83A3CC" w14:textId="77777777" w:rsidR="00C627B2" w:rsidRDefault="00C627B2">
      <w:pPr>
        <w:pStyle w:val="1"/>
        <w:widowControl/>
        <w:suppressAutoHyphens w:val="0"/>
      </w:pPr>
    </w:p>
    <w:p w14:paraId="312F734C" w14:textId="77777777" w:rsidR="00C627B2" w:rsidRDefault="00682DDC">
      <w:pPr>
        <w:pStyle w:val="1"/>
        <w:widowControl/>
        <w:suppressAutoHyphens w:val="0"/>
        <w:rPr>
          <w:i/>
        </w:rPr>
      </w:pPr>
      <w:r>
        <w:rPr>
          <w:noProof/>
          <w:lang w:val="ru-RU" w:eastAsia="ru-RU" w:bidi="ar-SA"/>
        </w:rPr>
        <w:drawing>
          <wp:anchor distT="0" distB="0" distL="0" distR="0" simplePos="0" relativeHeight="251655680" behindDoc="0" locked="0" layoutInCell="1" allowOverlap="1" wp14:anchorId="7CBCD23D" wp14:editId="72DA6B23">
            <wp:simplePos x="0" y="0"/>
            <wp:positionH relativeFrom="column">
              <wp:posOffset>60325</wp:posOffset>
            </wp:positionH>
            <wp:positionV relativeFrom="paragraph">
              <wp:posOffset>254635</wp:posOffset>
            </wp:positionV>
            <wp:extent cx="5857875" cy="3294380"/>
            <wp:effectExtent l="0" t="0" r="0" b="0"/>
            <wp:wrapSquare wrapText="largest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22C">
        <w:rPr>
          <w:i/>
        </w:rPr>
        <w:t>Comments(</w:t>
      </w:r>
      <w:r w:rsidR="0049422C">
        <w:rPr>
          <w:i/>
          <w:lang w:val="uk-UA"/>
        </w:rPr>
        <w:t>Віджет</w:t>
      </w:r>
      <w:r w:rsidR="0049422C">
        <w:rPr>
          <w:i/>
        </w:rPr>
        <w:t xml:space="preserve"> </w:t>
      </w:r>
      <w:r w:rsidR="0049422C">
        <w:rPr>
          <w:i/>
          <w:lang w:val="ru-RU"/>
        </w:rPr>
        <w:t>повністю</w:t>
      </w:r>
      <w:r w:rsidR="0049422C">
        <w:rPr>
          <w:i/>
        </w:rPr>
        <w:t>)</w:t>
      </w:r>
    </w:p>
    <w:p w14:paraId="0466E834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7AE6D234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041B0164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1B110D68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 xml:space="preserve">c)Footer </w:t>
      </w:r>
    </w:p>
    <w:p w14:paraId="783C0B78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lastRenderedPageBreak/>
        <w:t>Тут</w:t>
      </w:r>
    </w:p>
    <w:p w14:paraId="3290FFBE" w14:textId="77777777" w:rsidR="00C627B2" w:rsidRDefault="00C627B2">
      <w:pPr>
        <w:pStyle w:val="1"/>
        <w:widowControl/>
        <w:suppressAutoHyphens w:val="0"/>
      </w:pPr>
    </w:p>
    <w:p w14:paraId="7FAFED51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e)Side Bar</w:t>
      </w:r>
    </w:p>
    <w:p w14:paraId="1B303FB4" w14:textId="77777777" w:rsidR="00C627B2" w:rsidRDefault="0049422C">
      <w:pPr>
        <w:pStyle w:val="1"/>
        <w:widowControl/>
        <w:suppressAutoHyphens w:val="0"/>
        <w:rPr>
          <w:ins w:id="113" w:author="Zvorskyi Ivan" w:date="2015-10-30T11:49:00Z"/>
          <w:lang w:val="uk-UA"/>
        </w:rPr>
      </w:pPr>
      <w:r>
        <w:rPr>
          <w:lang w:val="uk-UA"/>
        </w:rPr>
        <w:t>Тут</w:t>
      </w:r>
    </w:p>
    <w:p w14:paraId="250898DC" w14:textId="77777777" w:rsidR="00A813EA" w:rsidRDefault="00A813EA">
      <w:pPr>
        <w:pStyle w:val="1"/>
        <w:widowControl/>
        <w:suppressAutoHyphens w:val="0"/>
        <w:rPr>
          <w:ins w:id="114" w:author="Zvorskyi Ivan" w:date="2015-10-30T11:49:00Z"/>
          <w:lang w:val="uk-UA"/>
        </w:rPr>
      </w:pPr>
    </w:p>
    <w:p w14:paraId="55DCF9CD" w14:textId="77777777" w:rsidR="00A813EA" w:rsidRDefault="00A813EA" w:rsidP="00A813EA">
      <w:pPr>
        <w:pStyle w:val="1"/>
        <w:widowControl/>
        <w:suppressAutoHyphens w:val="0"/>
        <w:rPr>
          <w:ins w:id="115" w:author="Zvorskyi Ivan" w:date="2015-10-30T11:49:00Z"/>
        </w:rPr>
      </w:pPr>
      <w:ins w:id="116" w:author="Zvorskyi Ivan" w:date="2015-10-30T11:49:00Z">
        <w:r>
          <w:t>TODO:</w:t>
        </w:r>
      </w:ins>
    </w:p>
    <w:p w14:paraId="19680B10" w14:textId="77777777" w:rsidR="00A813EA" w:rsidRDefault="00A813EA">
      <w:pPr>
        <w:pStyle w:val="1"/>
        <w:widowControl/>
        <w:suppressAutoHyphens w:val="0"/>
        <w:rPr>
          <w:lang w:val="uk-UA"/>
        </w:rPr>
      </w:pPr>
    </w:p>
    <w:p w14:paraId="477D1345" w14:textId="77777777" w:rsidR="00A813EA" w:rsidRDefault="00A813EA" w:rsidP="00A813EA">
      <w:pPr>
        <w:pStyle w:val="Standard"/>
        <w:numPr>
          <w:ilvl w:val="0"/>
          <w:numId w:val="5"/>
        </w:numPr>
        <w:rPr>
          <w:ins w:id="117" w:author="Zvorskyi Ivan" w:date="2015-10-30T11:50:00Z"/>
        </w:rPr>
      </w:pPr>
      <w:ins w:id="118" w:author="Zvorskyi Ivan" w:date="2015-10-30T11:50:00Z">
        <w:r>
          <w:t>Add subcontractor (wedding specialist)</w:t>
        </w:r>
        <w:r w:rsidRPr="00D20746">
          <w:rPr>
            <w:noProof/>
            <w:lang w:val="ru-RU" w:eastAsia="ru-RU" w:bidi="ar-SA"/>
          </w:rPr>
          <w:t xml:space="preserve"> </w:t>
        </w:r>
        <w:r>
          <w:rPr>
            <w:noProof/>
            <w:lang w:val="ru-RU" w:eastAsia="ru-RU" w:bidi="ar-SA"/>
          </w:rPr>
          <w:drawing>
            <wp:inline distT="0" distB="0" distL="0" distR="0" wp14:anchorId="13940874" wp14:editId="3114F41A">
              <wp:extent cx="6120130" cy="1619250"/>
              <wp:effectExtent l="0" t="0" r="0" b="0"/>
              <wp:docPr id="15" name="Рисунок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0130" cy="1619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590939" w14:textId="77777777" w:rsidR="00C627B2" w:rsidRDefault="00A813EA" w:rsidP="00CA4BEC">
      <w:pPr>
        <w:pStyle w:val="1"/>
        <w:widowControl/>
        <w:numPr>
          <w:ilvl w:val="0"/>
          <w:numId w:val="5"/>
        </w:numPr>
        <w:suppressAutoHyphens w:val="0"/>
        <w:rPr>
          <w:ins w:id="119" w:author="Zvorskyi Ivan" w:date="2015-10-30T11:56:00Z"/>
        </w:rPr>
        <w:pPrChange w:id="120" w:author="Zvorskyi Ivan" w:date="2015-10-30T11:56:00Z">
          <w:pPr>
            <w:pStyle w:val="1"/>
            <w:widowControl/>
            <w:suppressAutoHyphens w:val="0"/>
          </w:pPr>
        </w:pPrChange>
      </w:pPr>
      <w:ins w:id="121" w:author="Zvorskyi Ivan" w:date="2015-10-30T11:56:00Z">
        <w:r>
          <w:t xml:space="preserve">add </w:t>
        </w:r>
        <w:r>
          <w:t>subcontractor</w:t>
        </w:r>
        <w:r w:rsidR="00CA4BEC">
          <w:t xml:space="preserve"> to Admin panel</w:t>
        </w:r>
      </w:ins>
    </w:p>
    <w:p w14:paraId="06C38A4E" w14:textId="77777777" w:rsidR="00CA4BEC" w:rsidRDefault="00CA4BEC" w:rsidP="00CA4BEC">
      <w:pPr>
        <w:pStyle w:val="1"/>
        <w:widowControl/>
        <w:numPr>
          <w:ilvl w:val="0"/>
          <w:numId w:val="5"/>
        </w:numPr>
        <w:suppressAutoHyphens w:val="0"/>
        <w:rPr>
          <w:ins w:id="122" w:author="Zvorskyi Ivan" w:date="2015-10-30T11:58:00Z"/>
        </w:rPr>
        <w:pPrChange w:id="123" w:author="Zvorskyi Ivan" w:date="2015-10-30T11:58:00Z">
          <w:pPr>
            <w:pStyle w:val="1"/>
            <w:widowControl/>
            <w:suppressAutoHyphens w:val="0"/>
          </w:pPr>
        </w:pPrChange>
      </w:pPr>
      <w:ins w:id="124" w:author="Zvorskyi Ivan" w:date="2015-10-30T11:57:00Z">
        <w:r>
          <w:t>read more change to svg</w:t>
        </w:r>
      </w:ins>
    </w:p>
    <w:p w14:paraId="169D8777" w14:textId="77777777" w:rsidR="00CA4BEC" w:rsidRDefault="00CA4BEC" w:rsidP="00CA4BEC">
      <w:pPr>
        <w:pStyle w:val="1"/>
        <w:widowControl/>
        <w:numPr>
          <w:ilvl w:val="0"/>
          <w:numId w:val="5"/>
        </w:numPr>
        <w:suppressAutoHyphens w:val="0"/>
        <w:rPr>
          <w:ins w:id="125" w:author="Zvorskyi Ivan" w:date="2015-10-30T11:58:00Z"/>
        </w:rPr>
        <w:pPrChange w:id="126" w:author="Zvorskyi Ivan" w:date="2015-10-30T11:58:00Z">
          <w:pPr>
            <w:pStyle w:val="1"/>
            <w:widowControl/>
            <w:suppressAutoHyphens w:val="0"/>
          </w:pPr>
        </w:pPrChange>
      </w:pPr>
      <w:ins w:id="127" w:author="Zvorskyi Ivan" w:date="2015-10-30T11:58:00Z">
        <w:r>
          <w:t>one Like</w:t>
        </w:r>
      </w:ins>
    </w:p>
    <w:p w14:paraId="34628B64" w14:textId="77777777" w:rsidR="00CA4BEC" w:rsidRDefault="00CA4BEC" w:rsidP="00CA4BEC">
      <w:pPr>
        <w:pStyle w:val="1"/>
        <w:widowControl/>
        <w:numPr>
          <w:ilvl w:val="0"/>
          <w:numId w:val="5"/>
        </w:numPr>
        <w:suppressAutoHyphens w:val="0"/>
        <w:rPr>
          <w:ins w:id="128" w:author="Zvorskyi Ivan" w:date="2015-10-30T11:59:00Z"/>
        </w:rPr>
        <w:pPrChange w:id="129" w:author="Zvorskyi Ivan" w:date="2015-10-30T11:58:00Z">
          <w:pPr>
            <w:pStyle w:val="1"/>
            <w:widowControl/>
            <w:suppressAutoHyphens w:val="0"/>
          </w:pPr>
        </w:pPrChange>
      </w:pPr>
      <w:ins w:id="130" w:author="Zvorskyi Ivan" w:date="2015-10-30T11:58:00Z">
        <w:r>
          <w:t>“share on” change</w:t>
        </w:r>
      </w:ins>
    </w:p>
    <w:p w14:paraId="438A46C8" w14:textId="77777777" w:rsidR="00CA4BEC" w:rsidRPr="00A813EA" w:rsidRDefault="00CA4BEC" w:rsidP="00CA4BEC">
      <w:pPr>
        <w:pStyle w:val="1"/>
        <w:widowControl/>
        <w:numPr>
          <w:ilvl w:val="0"/>
          <w:numId w:val="5"/>
        </w:numPr>
        <w:suppressAutoHyphens w:val="0"/>
        <w:rPr>
          <w:rPrChange w:id="131" w:author="Zvorskyi Ivan" w:date="2015-10-30T11:50:00Z">
            <w:rPr>
              <w:lang w:val="uk-UA"/>
            </w:rPr>
          </w:rPrChange>
        </w:rPr>
        <w:pPrChange w:id="132" w:author="Zvorskyi Ivan" w:date="2015-10-30T11:58:00Z">
          <w:pPr>
            <w:pStyle w:val="1"/>
            <w:widowControl/>
            <w:suppressAutoHyphens w:val="0"/>
          </w:pPr>
        </w:pPrChange>
      </w:pPr>
      <w:ins w:id="133" w:author="Zvorskyi Ivan" w:date="2015-10-30T11:59:00Z">
        <w:r>
          <w:t>Change absolute pxs</w:t>
        </w:r>
      </w:ins>
    </w:p>
    <w:p w14:paraId="2ACA3D20" w14:textId="77777777" w:rsidR="00C627B2" w:rsidRDefault="0049422C">
      <w:pPr>
        <w:pStyle w:val="1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4. About</w:t>
      </w:r>
    </w:p>
    <w:p w14:paraId="2B97BFA1" w14:textId="77777777" w:rsidR="00C627B2" w:rsidRDefault="00C627B2">
      <w:pPr>
        <w:pStyle w:val="1"/>
        <w:widowControl/>
        <w:suppressAutoHyphens w:val="0"/>
      </w:pPr>
    </w:p>
    <w:p w14:paraId="779F5681" w14:textId="77777777" w:rsidR="00C627B2" w:rsidRDefault="0049422C">
      <w:pPr>
        <w:pStyle w:val="1"/>
        <w:rPr>
          <w:b/>
        </w:rPr>
      </w:pPr>
      <w:r>
        <w:rPr>
          <w:b/>
        </w:rPr>
        <w:t>Header</w:t>
      </w:r>
    </w:p>
    <w:p w14:paraId="36C69CF5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14:paraId="7C8033D9" w14:textId="77777777" w:rsidR="00C627B2" w:rsidRDefault="00C627B2">
      <w:pPr>
        <w:pStyle w:val="1"/>
        <w:widowControl/>
        <w:suppressAutoHyphens w:val="0"/>
      </w:pPr>
    </w:p>
    <w:p w14:paraId="5D520BA9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Body</w:t>
      </w:r>
    </w:p>
    <w:p w14:paraId="2F9627BD" w14:textId="77777777" w:rsidR="00C627B2" w:rsidRDefault="0049422C">
      <w:pPr>
        <w:pStyle w:val="1"/>
        <w:widowControl/>
        <w:suppressAutoHyphens w:val="0"/>
      </w:pPr>
      <w:del w:id="134" w:author="Zvorskyi Ivan" w:date="2015-08-10T17:04:00Z">
        <w:r>
          <w:rPr>
            <w:lang w:val="ru-RU"/>
          </w:rPr>
          <w:delText>Буде</w:delText>
        </w:r>
        <w:r>
          <w:delText xml:space="preserve"> </w:delText>
        </w:r>
        <w:r>
          <w:rPr>
            <w:lang w:val="ru-RU"/>
          </w:rPr>
          <w:delText>доданий</w:delText>
        </w:r>
        <w:r>
          <w:delText xml:space="preserve"> </w:delText>
        </w:r>
        <w:r>
          <w:rPr>
            <w:lang w:val="ru-RU"/>
          </w:rPr>
          <w:delText>через</w:delText>
        </w:r>
        <w:r>
          <w:delText xml:space="preserve"> WordPress admin </w:delText>
        </w:r>
        <w:commentRangeStart w:id="135"/>
        <w:r>
          <w:delText>panel</w:delText>
        </w:r>
      </w:del>
      <w:commentRangeEnd w:id="135"/>
      <w:r>
        <w:commentReference w:id="135"/>
      </w:r>
    </w:p>
    <w:p w14:paraId="2E7F533B" w14:textId="77777777" w:rsidR="00C627B2" w:rsidRDefault="00C627B2">
      <w:pPr>
        <w:pStyle w:val="1"/>
        <w:widowControl/>
        <w:suppressAutoHyphens w:val="0"/>
      </w:pPr>
    </w:p>
    <w:p w14:paraId="65A8C28B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 xml:space="preserve">Footer </w:t>
      </w:r>
    </w:p>
    <w:p w14:paraId="163C2C9C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14:paraId="1D88158B" w14:textId="77777777" w:rsidR="00C627B2" w:rsidRDefault="00C627B2">
      <w:pPr>
        <w:pStyle w:val="1"/>
        <w:widowControl/>
        <w:suppressAutoHyphens w:val="0"/>
      </w:pPr>
    </w:p>
    <w:p w14:paraId="08AF4A2B" w14:textId="77777777" w:rsidR="00C627B2" w:rsidRDefault="0049422C">
      <w:pPr>
        <w:pStyle w:val="1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5. Advices</w:t>
      </w:r>
    </w:p>
    <w:p w14:paraId="47BD10D6" w14:textId="77777777" w:rsidR="00C627B2" w:rsidRDefault="00C627B2">
      <w:pPr>
        <w:pStyle w:val="1"/>
        <w:widowControl/>
        <w:suppressAutoHyphens w:val="0"/>
      </w:pPr>
    </w:p>
    <w:p w14:paraId="3B3BCAF1" w14:textId="77777777" w:rsidR="00C627B2" w:rsidRDefault="0049422C">
      <w:pPr>
        <w:pStyle w:val="1"/>
        <w:rPr>
          <w:b/>
        </w:rPr>
      </w:pPr>
      <w:r>
        <w:rPr>
          <w:b/>
        </w:rPr>
        <w:t>Header</w:t>
      </w:r>
    </w:p>
    <w:p w14:paraId="7FE55A49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14:paraId="1CC5A173" w14:textId="77777777" w:rsidR="00C627B2" w:rsidRDefault="00C627B2">
      <w:pPr>
        <w:pStyle w:val="1"/>
        <w:widowControl/>
        <w:suppressAutoHyphens w:val="0"/>
      </w:pPr>
    </w:p>
    <w:p w14:paraId="64CF873A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Body</w:t>
      </w:r>
    </w:p>
    <w:p w14:paraId="08839CBB" w14:textId="77777777" w:rsidR="00C627B2" w:rsidRDefault="0049422C">
      <w:pPr>
        <w:pStyle w:val="1"/>
        <w:widowControl/>
        <w:suppressAutoHyphens w:val="0"/>
      </w:pPr>
      <w:ins w:id="136" w:author="Unknown Author" w:date="2015-08-27T23:58:00Z">
        <w:r>
          <w:t xml:space="preserve">Page </w:t>
        </w:r>
      </w:ins>
      <w:ins w:id="137" w:author="Unknown Author" w:date="2015-08-27T23:59:00Z">
        <w:r>
          <w:t>like tag with filter “advice”</w:t>
        </w:r>
      </w:ins>
      <w:del w:id="138" w:author="Unknown Author" w:date="2015-08-27T23:57:00Z">
        <w:r>
          <w:delText>(</w:delText>
        </w:r>
        <w:r>
          <w:rPr>
            <w:lang w:val="ru-RU"/>
          </w:rPr>
          <w:delText>Дизайн</w:delText>
        </w:r>
        <w:r>
          <w:delText xml:space="preserve"> </w:delText>
        </w:r>
        <w:r>
          <w:rPr>
            <w:lang w:val="ru-RU"/>
          </w:rPr>
          <w:delText>не</w:delText>
        </w:r>
        <w:r>
          <w:delText xml:space="preserve"> </w:delText>
        </w:r>
        <w:r>
          <w:rPr>
            <w:lang w:val="ru-RU"/>
          </w:rPr>
          <w:delText>розроблений</w:delText>
        </w:r>
        <w:r>
          <w:delText>)</w:delText>
        </w:r>
      </w:del>
    </w:p>
    <w:p w14:paraId="3C20718C" w14:textId="77777777" w:rsidR="00C627B2" w:rsidRDefault="00C627B2">
      <w:pPr>
        <w:pStyle w:val="1"/>
        <w:widowControl/>
        <w:suppressAutoHyphens w:val="0"/>
        <w:rPr>
          <w:b/>
          <w:lang w:val="uk-UA"/>
        </w:rPr>
      </w:pPr>
    </w:p>
    <w:p w14:paraId="43B0E9DE" w14:textId="77777777" w:rsidR="00C627B2" w:rsidRDefault="0049422C">
      <w:pPr>
        <w:pStyle w:val="1"/>
        <w:widowControl/>
        <w:suppressAutoHyphens w:val="0"/>
        <w:rPr>
          <w:lang w:val="uk-UA"/>
        </w:rPr>
      </w:pPr>
      <w:ins w:id="139" w:author="Zvorskyi Ivan" w:date="2015-08-10T17:02:00Z">
        <w:r>
          <w:rPr>
            <w:lang w:val="ru-RU"/>
          </w:rPr>
          <w:t>З можлив</w:t>
        </w:r>
      </w:ins>
      <w:ins w:id="140" w:author="Zvorskyi Ivan" w:date="2015-08-10T17:03:00Z">
        <w:r>
          <w:rPr>
            <w:lang w:val="ru-RU"/>
          </w:rPr>
          <w:t xml:space="preserve">істю скачати </w:t>
        </w:r>
        <w:r>
          <w:t>PDF</w:t>
        </w:r>
        <w:r>
          <w:rPr>
            <w:lang w:val="ru-RU"/>
          </w:rPr>
          <w:t xml:space="preserve"> </w:t>
        </w:r>
      </w:ins>
      <w:r>
        <w:rPr>
          <w:lang w:val="uk-UA"/>
        </w:rPr>
        <w:t>інструкцію з рекомендаціями</w:t>
      </w:r>
    </w:p>
    <w:p w14:paraId="7508B39A" w14:textId="77777777" w:rsidR="00C627B2" w:rsidRDefault="0049422C">
      <w:pPr>
        <w:pStyle w:val="1"/>
        <w:widowControl/>
        <w:suppressAutoHyphens w:val="0"/>
      </w:pPr>
      <w:del w:id="141" w:author="Zvorskyi Ivan" w:date="2015-08-10T17:05:00Z">
        <w:r>
          <w:rPr>
            <w:lang w:val="ru-RU"/>
          </w:rPr>
          <w:delText>Буде</w:delText>
        </w:r>
        <w:r>
          <w:delText xml:space="preserve"> </w:delText>
        </w:r>
      </w:del>
      <w:r>
        <w:rPr>
          <w:lang w:val="ru-RU"/>
        </w:rPr>
        <w:t>доданий</w:t>
      </w:r>
      <w:r>
        <w:t xml:space="preserve"> </w:t>
      </w:r>
      <w:r>
        <w:rPr>
          <w:lang w:val="ru-RU"/>
        </w:rPr>
        <w:t>через</w:t>
      </w:r>
      <w:r>
        <w:t xml:space="preserve"> WordPress admin panel</w:t>
      </w:r>
    </w:p>
    <w:p w14:paraId="69DEFF7F" w14:textId="77777777" w:rsidR="00C627B2" w:rsidRDefault="00C627B2">
      <w:pPr>
        <w:pStyle w:val="1"/>
        <w:widowControl/>
        <w:suppressAutoHyphens w:val="0"/>
      </w:pPr>
    </w:p>
    <w:p w14:paraId="2AFCA259" w14:textId="77777777" w:rsidR="00C627B2" w:rsidRPr="00C627B2" w:rsidRDefault="0049422C">
      <w:pPr>
        <w:pStyle w:val="1"/>
        <w:widowControl/>
        <w:suppressAutoHyphens w:val="0"/>
        <w:rPr>
          <w:b/>
          <w:rPrChange w:id="142" w:author="" w:date="1900-01-01T00:00:00Z">
            <w:rPr/>
          </w:rPrChange>
        </w:rPr>
      </w:pPr>
      <w:r>
        <w:rPr>
          <w:b/>
        </w:rPr>
        <w:t>Footer</w:t>
      </w:r>
      <w:r>
        <w:rPr>
          <w:b/>
          <w:rPrChange w:id="143" w:author="" w:date="1900-01-01T00:00:00Z">
            <w:rPr/>
          </w:rPrChange>
        </w:rPr>
        <w:t xml:space="preserve"> </w:t>
      </w:r>
    </w:p>
    <w:p w14:paraId="38ED09CC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14:paraId="789DAC4D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53E7F3F7" w14:textId="77777777" w:rsidR="00C627B2" w:rsidRPr="00A813EA" w:rsidRDefault="0049422C">
      <w:pPr>
        <w:pStyle w:val="1"/>
        <w:widowControl/>
        <w:suppressAutoHyphens w:val="0"/>
        <w:rPr>
          <w:b/>
          <w:i/>
          <w:color w:val="FF0000"/>
          <w:sz w:val="30"/>
          <w:lang w:val="ru-RU"/>
          <w:rPrChange w:id="144" w:author="Zvorskyi Ivan" w:date="2015-10-30T11:44:00Z">
            <w:rPr>
              <w:b/>
              <w:i/>
              <w:color w:val="FF0000"/>
              <w:sz w:val="30"/>
            </w:rPr>
          </w:rPrChange>
        </w:rPr>
      </w:pPr>
      <w:r>
        <w:rPr>
          <w:b/>
          <w:i/>
          <w:color w:val="FF0000"/>
          <w:sz w:val="30"/>
          <w:lang w:val="ru-RU"/>
        </w:rPr>
        <w:t xml:space="preserve">6. </w:t>
      </w:r>
      <w:r>
        <w:rPr>
          <w:b/>
          <w:i/>
          <w:color w:val="FF0000"/>
          <w:sz w:val="30"/>
        </w:rPr>
        <w:t>Contacts</w:t>
      </w:r>
    </w:p>
    <w:p w14:paraId="04873D73" w14:textId="77777777" w:rsidR="00C627B2" w:rsidRDefault="0049422C">
      <w:pPr>
        <w:pStyle w:val="1"/>
        <w:widowControl/>
        <w:suppressAutoHyphens w:val="0"/>
        <w:rPr>
          <w:lang w:val="ru-RU"/>
        </w:rPr>
      </w:pPr>
      <w:r>
        <w:fldChar w:fldCharType="begin"/>
      </w:r>
      <w:r w:rsidRPr="00A813EA">
        <w:rPr>
          <w:lang w:val="ru-RU"/>
          <w:rPrChange w:id="145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146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147" w:author="Zvorskyi Ivan" w:date="2015-10-30T11:44:00Z">
            <w:rPr/>
          </w:rPrChange>
        </w:rPr>
        <w:instrText xml:space="preserve"> </w:instrText>
      </w:r>
      <w:r>
        <w:fldChar w:fldCharType="separate"/>
      </w:r>
      <w:r>
        <w:rPr>
          <w:rStyle w:val="InternetLink"/>
        </w:rPr>
        <w:t>http</w:t>
      </w:r>
      <w:r>
        <w:rPr>
          <w:rStyle w:val="InternetLink"/>
          <w:lang w:val="ru-RU"/>
        </w:rPr>
        <w:t>://</w:t>
      </w:r>
      <w:r>
        <w:rPr>
          <w:rStyle w:val="InternetLink"/>
        </w:rPr>
        <w:t>botvinovskaya</w:t>
      </w:r>
      <w:r>
        <w:rPr>
          <w:rStyle w:val="InternetLink"/>
          <w:lang w:val="ru-RU"/>
        </w:rPr>
        <w:t>.</w:t>
      </w:r>
      <w:r>
        <w:rPr>
          <w:rStyle w:val="InternetLink"/>
        </w:rPr>
        <w:t>com</w:t>
      </w:r>
      <w:r>
        <w:rPr>
          <w:rStyle w:val="InternetLink"/>
          <w:lang w:val="ru-RU"/>
        </w:rPr>
        <w:t>/</w:t>
      </w:r>
      <w:r>
        <w:rPr>
          <w:rStyle w:val="InternetLink"/>
          <w:lang w:val="ru-RU"/>
        </w:rPr>
        <w:fldChar w:fldCharType="end"/>
      </w:r>
      <w:r>
        <w:rPr>
          <w:lang w:val="ru-RU"/>
        </w:rPr>
        <w:t xml:space="preserve"> - пример</w:t>
      </w:r>
    </w:p>
    <w:p w14:paraId="534D1BC6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502F6135" w14:textId="77777777" w:rsidR="00C627B2" w:rsidRDefault="00682DDC">
      <w:pPr>
        <w:pStyle w:val="1"/>
        <w:widowControl/>
        <w:suppressAutoHyphens w:val="0"/>
      </w:pPr>
      <w:ins w:id="148" w:author="Zvorskyi Ivan" w:date="2015-10-30T12:26:00Z">
        <w:r>
          <w:rPr>
            <w:noProof/>
            <w:lang w:val="ru-RU" w:eastAsia="ru-RU" w:bidi="ar-SA"/>
          </w:rPr>
          <w:lastRenderedPageBreak/>
          <w:drawing>
            <wp:inline distT="0" distB="0" distL="0" distR="0" wp14:anchorId="7C977617" wp14:editId="599A4432">
              <wp:extent cx="3609975" cy="4031708"/>
              <wp:effectExtent l="0" t="0" r="0" b="6985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3"/>
                      <a:srcRect l="28328" r="27886"/>
                      <a:stretch/>
                    </pic:blipFill>
                    <pic:spPr bwMode="auto">
                      <a:xfrm>
                        <a:off x="0" y="0"/>
                        <a:ext cx="3610990" cy="403284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149" w:author="Zvorskyi Ivan" w:date="2015-10-30T12:26:00Z">
        <w:r w:rsidR="0049422C" w:rsidDel="00682DDC">
          <w:rPr>
            <w:noProof/>
            <w:lang w:val="ru-RU" w:eastAsia="ru-RU" w:bidi="ar-SA"/>
          </w:rPr>
          <w:drawing>
            <wp:inline distT="0" distB="0" distL="0" distR="0" wp14:anchorId="78D19BEF" wp14:editId="1C580B80">
              <wp:extent cx="5819775" cy="3086100"/>
              <wp:effectExtent l="0" t="0" r="0" b="0"/>
              <wp:docPr id="11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819775" cy="30861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4B105C5" w14:textId="77777777" w:rsidR="00C627B2" w:rsidDel="00682DDC" w:rsidRDefault="0049422C">
      <w:pPr>
        <w:pStyle w:val="1"/>
        <w:widowControl/>
        <w:suppressAutoHyphens w:val="0"/>
        <w:rPr>
          <w:del w:id="150" w:author="Zvorskyi Ivan" w:date="2015-10-30T12:26:00Z"/>
          <w:lang w:val="ru-RU"/>
        </w:rPr>
      </w:pPr>
      <w:del w:id="151" w:author="Zvorskyi Ivan" w:date="2015-10-30T12:26:00Z">
        <w:r w:rsidDel="00682DDC">
          <w:rPr>
            <w:lang w:val="ru-RU"/>
          </w:rPr>
          <w:delText xml:space="preserve">Календарь(http://photo-stella.com/contact) состоит из занятых(выделяются фоном) и свободных дат. Текстовое поле выводит коментарий по сегодняшней </w:delText>
        </w:r>
        <w:r w:rsidDel="00682DDC">
          <w:rPr>
            <w:lang w:val="ru-RU"/>
          </w:rPr>
          <w:delText>дате- Свободна, сьемка до с 2 –до 3х</w:delText>
        </w:r>
      </w:del>
    </w:p>
    <w:p w14:paraId="56373666" w14:textId="77777777" w:rsidR="00C627B2" w:rsidDel="00682DDC" w:rsidRDefault="0049422C">
      <w:pPr>
        <w:pStyle w:val="1"/>
        <w:widowControl/>
        <w:suppressAutoHyphens w:val="0"/>
        <w:rPr>
          <w:del w:id="152" w:author="Zvorskyi Ivan" w:date="2015-10-30T12:26:00Z"/>
        </w:rPr>
      </w:pPr>
      <w:del w:id="153" w:author="Zvorskyi Ivan" w:date="2015-10-30T12:26:00Z">
        <w:r w:rsidDel="00682DDC">
          <w:rPr>
            <w:noProof/>
            <w:lang w:val="ru-RU" w:eastAsia="ru-RU" w:bidi="ar-SA"/>
          </w:rPr>
          <w:drawing>
            <wp:inline distT="0" distB="0" distL="0" distR="0" wp14:anchorId="78BDE1B9" wp14:editId="27896733">
              <wp:extent cx="6120130" cy="4227195"/>
              <wp:effectExtent l="0" t="0" r="0" b="0"/>
              <wp:docPr id="12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422719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F2ECD1C" w14:textId="77777777" w:rsidR="00C627B2" w:rsidDel="00682DDC" w:rsidRDefault="0049422C">
      <w:pPr>
        <w:pStyle w:val="1"/>
        <w:widowControl/>
        <w:suppressAutoHyphens w:val="0"/>
        <w:rPr>
          <w:del w:id="154" w:author="Zvorskyi Ivan" w:date="2015-10-30T12:26:00Z"/>
        </w:rPr>
      </w:pPr>
      <w:del w:id="155" w:author="Zvorskyi Ivan" w:date="2015-10-30T12:26:00Z">
        <w:r w:rsidDel="00682DDC">
          <w:delText>Mail</w:delText>
        </w:r>
      </w:del>
    </w:p>
    <w:p w14:paraId="617F6DC8" w14:textId="77777777" w:rsidR="00C627B2" w:rsidDel="00682DDC" w:rsidRDefault="0049422C">
      <w:pPr>
        <w:pStyle w:val="1"/>
        <w:widowControl/>
        <w:suppressAutoHyphens w:val="0"/>
        <w:rPr>
          <w:del w:id="156" w:author="Zvorskyi Ivan" w:date="2015-10-30T12:26:00Z"/>
        </w:rPr>
      </w:pPr>
      <w:del w:id="157" w:author="Zvorskyi Ivan" w:date="2015-10-30T12:26:00Z">
        <w:r w:rsidDel="00682DDC">
          <w:delText>Vkontakte</w:delText>
        </w:r>
      </w:del>
    </w:p>
    <w:p w14:paraId="70A37DDA" w14:textId="77777777" w:rsidR="00C627B2" w:rsidDel="00682DDC" w:rsidRDefault="0049422C">
      <w:pPr>
        <w:pStyle w:val="1"/>
        <w:widowControl/>
        <w:suppressAutoHyphens w:val="0"/>
        <w:rPr>
          <w:del w:id="158" w:author="Zvorskyi Ivan" w:date="2015-10-30T12:26:00Z"/>
        </w:rPr>
      </w:pPr>
      <w:del w:id="159" w:author="Zvorskyi Ivan" w:date="2015-10-30T12:26:00Z">
        <w:r w:rsidDel="00682DDC">
          <w:delText>Facebook</w:delText>
        </w:r>
      </w:del>
    </w:p>
    <w:p w14:paraId="4B1FF920" w14:textId="77777777" w:rsidR="00C627B2" w:rsidDel="00682DDC" w:rsidRDefault="0049422C">
      <w:pPr>
        <w:pStyle w:val="1"/>
        <w:widowControl/>
        <w:suppressAutoHyphens w:val="0"/>
        <w:rPr>
          <w:del w:id="160" w:author="Zvorskyi Ivan" w:date="2015-10-30T12:26:00Z"/>
        </w:rPr>
      </w:pPr>
      <w:del w:id="161" w:author="Zvorskyi Ivan" w:date="2015-10-30T12:26:00Z">
        <w:r w:rsidDel="00682DDC">
          <w:delText>Twitter</w:delText>
        </w:r>
      </w:del>
    </w:p>
    <w:p w14:paraId="24A50DE1" w14:textId="77777777" w:rsidR="00C627B2" w:rsidDel="00682DDC" w:rsidRDefault="0049422C">
      <w:pPr>
        <w:pStyle w:val="1"/>
        <w:widowControl/>
        <w:suppressAutoHyphens w:val="0"/>
        <w:rPr>
          <w:del w:id="162" w:author="Zvorskyi Ivan" w:date="2015-10-30T12:26:00Z"/>
        </w:rPr>
      </w:pPr>
      <w:del w:id="163" w:author="Zvorskyi Ivan" w:date="2015-10-30T12:26:00Z">
        <w:r w:rsidDel="00682DDC">
          <w:delText>?</w:delText>
        </w:r>
      </w:del>
    </w:p>
    <w:p w14:paraId="6B122EA0" w14:textId="77777777" w:rsidR="00C627B2" w:rsidDel="00682DDC" w:rsidRDefault="00C627B2">
      <w:pPr>
        <w:pStyle w:val="1"/>
        <w:widowControl/>
        <w:suppressAutoHyphens w:val="0"/>
        <w:rPr>
          <w:del w:id="164" w:author="Zvorskyi Ivan" w:date="2015-10-30T12:26:00Z"/>
        </w:rPr>
      </w:pPr>
    </w:p>
    <w:p w14:paraId="3393B1AD" w14:textId="77777777" w:rsidR="00C627B2" w:rsidDel="00682DDC" w:rsidRDefault="00C627B2">
      <w:pPr>
        <w:pStyle w:val="1"/>
        <w:widowControl/>
        <w:suppressAutoHyphens w:val="0"/>
        <w:rPr>
          <w:del w:id="165" w:author="Zvorskyi Ivan" w:date="2015-10-30T12:26:00Z"/>
        </w:rPr>
      </w:pPr>
    </w:p>
    <w:p w14:paraId="441415EF" w14:textId="77777777" w:rsidR="00C627B2" w:rsidRDefault="0049422C">
      <w:pPr>
        <w:pStyle w:val="1"/>
        <w:rPr>
          <w:b/>
          <w:i/>
          <w:color w:val="FF0000"/>
          <w:sz w:val="30"/>
        </w:rPr>
      </w:pPr>
      <w:del w:id="166" w:author="Zvorskyi Ivan" w:date="2015-08-10T17:06:00Z">
        <w:r>
          <w:rPr>
            <w:b/>
            <w:i/>
            <w:color w:val="FF0000"/>
            <w:sz w:val="30"/>
          </w:rPr>
          <w:delText>7. Advices</w:delText>
        </w:r>
      </w:del>
    </w:p>
    <w:p w14:paraId="519A54BB" w14:textId="77777777" w:rsidR="00C627B2" w:rsidRDefault="0049422C">
      <w:pPr>
        <w:pStyle w:val="1"/>
        <w:widowControl/>
        <w:suppressAutoHyphens w:val="0"/>
      </w:pPr>
      <w:del w:id="167" w:author="Zvorskyi Ivan" w:date="2015-08-10T17:06:00Z">
        <w:r>
          <w:delText>(</w:delText>
        </w:r>
        <w:r>
          <w:rPr>
            <w:lang w:val="ru-RU"/>
          </w:rPr>
          <w:delText>Дизайн</w:delText>
        </w:r>
        <w:r>
          <w:delText xml:space="preserve"> </w:delText>
        </w:r>
        <w:r>
          <w:rPr>
            <w:lang w:val="ru-RU"/>
          </w:rPr>
          <w:delText>не</w:delText>
        </w:r>
        <w:r>
          <w:delText xml:space="preserve"> </w:delText>
        </w:r>
        <w:r>
          <w:rPr>
            <w:lang w:val="ru-RU"/>
          </w:rPr>
          <w:delText>розроблений</w:delText>
        </w:r>
        <w:r>
          <w:delText>)</w:delText>
        </w:r>
      </w:del>
    </w:p>
    <w:p w14:paraId="28B15AC8" w14:textId="77777777" w:rsidR="00C627B2" w:rsidRDefault="00C627B2">
      <w:pPr>
        <w:pStyle w:val="1"/>
      </w:pPr>
    </w:p>
    <w:p w14:paraId="36F4841F" w14:textId="77777777" w:rsidR="00C627B2" w:rsidDel="00682DDC" w:rsidRDefault="0049422C">
      <w:pPr>
        <w:pStyle w:val="1"/>
        <w:rPr>
          <w:del w:id="168" w:author="Zvorskyi Ivan" w:date="2015-10-30T12:27:00Z"/>
          <w:b/>
          <w:i/>
          <w:color w:val="FF0000"/>
          <w:sz w:val="30"/>
        </w:rPr>
      </w:pPr>
      <w:del w:id="169" w:author="Zvorskyi Ivan" w:date="2015-10-30T12:27:00Z">
        <w:r w:rsidDel="00682DDC">
          <w:rPr>
            <w:b/>
            <w:i/>
            <w:color w:val="FF0000"/>
            <w:sz w:val="30"/>
          </w:rPr>
          <w:delText>8. Tags</w:delText>
        </w:r>
      </w:del>
    </w:p>
    <w:p w14:paraId="5D7D6E74" w14:textId="77777777" w:rsidR="00C627B2" w:rsidDel="00682DDC" w:rsidRDefault="00C627B2">
      <w:pPr>
        <w:pStyle w:val="1"/>
        <w:widowControl/>
        <w:suppressAutoHyphens w:val="0"/>
        <w:rPr>
          <w:del w:id="170" w:author="Zvorskyi Ivan" w:date="2015-10-30T12:27:00Z"/>
        </w:rPr>
      </w:pPr>
    </w:p>
    <w:p w14:paraId="30034623" w14:textId="77777777" w:rsidR="00C627B2" w:rsidDel="00682DDC" w:rsidRDefault="0049422C">
      <w:pPr>
        <w:pStyle w:val="1"/>
        <w:rPr>
          <w:del w:id="171" w:author="Zvorskyi Ivan" w:date="2015-10-30T12:27:00Z"/>
          <w:b/>
        </w:rPr>
      </w:pPr>
      <w:del w:id="172" w:author="Zvorskyi Ivan" w:date="2015-10-30T12:27:00Z">
        <w:r w:rsidDel="00682DDC">
          <w:rPr>
            <w:b/>
          </w:rPr>
          <w:delText>Header</w:delText>
        </w:r>
      </w:del>
    </w:p>
    <w:p w14:paraId="08A67912" w14:textId="77777777" w:rsidR="00C627B2" w:rsidDel="00682DDC" w:rsidRDefault="0049422C">
      <w:pPr>
        <w:pStyle w:val="1"/>
        <w:widowControl/>
        <w:suppressAutoHyphens w:val="0"/>
        <w:rPr>
          <w:del w:id="173" w:author="Zvorskyi Ivan" w:date="2015-10-30T12:27:00Z"/>
          <w:lang w:val="uk-UA"/>
        </w:rPr>
      </w:pPr>
      <w:del w:id="174" w:author="Zvorskyi Ivan" w:date="2015-10-30T12:27:00Z">
        <w:r w:rsidDel="00682DDC">
          <w:rPr>
            <w:lang w:val="uk-UA"/>
          </w:rPr>
          <w:delText>Тут</w:delText>
        </w:r>
      </w:del>
    </w:p>
    <w:p w14:paraId="757F5E89" w14:textId="77777777" w:rsidR="00C627B2" w:rsidDel="00682DDC" w:rsidRDefault="00C627B2">
      <w:pPr>
        <w:pStyle w:val="1"/>
        <w:widowControl/>
        <w:suppressAutoHyphens w:val="0"/>
        <w:rPr>
          <w:del w:id="175" w:author="Zvorskyi Ivan" w:date="2015-10-30T12:27:00Z"/>
          <w:lang w:val="ru-RU"/>
        </w:rPr>
      </w:pPr>
    </w:p>
    <w:p w14:paraId="325A940C" w14:textId="77777777" w:rsidR="00C627B2" w:rsidRPr="00A813EA" w:rsidDel="00682DDC" w:rsidRDefault="0049422C">
      <w:pPr>
        <w:pStyle w:val="1"/>
        <w:widowControl/>
        <w:suppressAutoHyphens w:val="0"/>
        <w:rPr>
          <w:del w:id="176" w:author="Zvorskyi Ivan" w:date="2015-10-30T12:27:00Z"/>
          <w:b/>
          <w:lang w:val="ru-RU"/>
          <w:rPrChange w:id="177" w:author="Zvorskyi Ivan" w:date="2015-10-30T11:44:00Z">
            <w:rPr>
              <w:del w:id="178" w:author="Zvorskyi Ivan" w:date="2015-10-30T12:27:00Z"/>
              <w:b/>
            </w:rPr>
          </w:rPrChange>
        </w:rPr>
      </w:pPr>
      <w:del w:id="179" w:author="Zvorskyi Ivan" w:date="2015-10-30T12:27:00Z">
        <w:r w:rsidDel="00682DDC">
          <w:rPr>
            <w:b/>
          </w:rPr>
          <w:delText>Body</w:delText>
        </w:r>
      </w:del>
    </w:p>
    <w:p w14:paraId="57EE67F3" w14:textId="77777777" w:rsidR="00C627B2" w:rsidRPr="00A813EA" w:rsidDel="00682DDC" w:rsidRDefault="0049422C">
      <w:pPr>
        <w:pStyle w:val="1"/>
        <w:widowControl/>
        <w:suppressAutoHyphens w:val="0"/>
        <w:rPr>
          <w:del w:id="180" w:author="Zvorskyi Ivan" w:date="2015-10-30T12:27:00Z"/>
          <w:lang w:val="ru-RU"/>
          <w:rPrChange w:id="181" w:author="Zvorskyi Ivan" w:date="2015-10-30T11:44:00Z">
            <w:rPr>
              <w:del w:id="182" w:author="Zvorskyi Ivan" w:date="2015-10-30T12:27:00Z"/>
            </w:rPr>
          </w:rPrChange>
        </w:rPr>
      </w:pPr>
      <w:del w:id="183" w:author="Zvorskyi Ivan" w:date="2015-10-30T12:27:00Z">
        <w:r w:rsidDel="00682DDC">
          <w:rPr>
            <w:lang w:val="ru-RU"/>
          </w:rPr>
          <w:delText xml:space="preserve">Перехід на сторінку </w:delText>
        </w:r>
        <w:r w:rsidDel="00682DDC">
          <w:delText>Blog</w:delText>
        </w:r>
        <w:r w:rsidDel="00682DDC">
          <w:rPr>
            <w:lang w:val="ru-RU"/>
          </w:rPr>
          <w:delText xml:space="preserve"> з ф</w:delText>
        </w:r>
        <w:r w:rsidDel="00682DDC">
          <w:rPr>
            <w:lang w:val="uk-UA"/>
          </w:rPr>
          <w:delText xml:space="preserve">ільтром </w:delText>
        </w:r>
        <w:r w:rsidDel="00682DDC">
          <w:delText>Tag</w:delText>
        </w:r>
      </w:del>
    </w:p>
    <w:p w14:paraId="7016BC14" w14:textId="77777777" w:rsidR="00C627B2" w:rsidRPr="00A813EA" w:rsidDel="00682DDC" w:rsidRDefault="0049422C">
      <w:pPr>
        <w:pStyle w:val="1"/>
        <w:widowControl/>
        <w:suppressAutoHyphens w:val="0"/>
        <w:rPr>
          <w:del w:id="184" w:author="Zvorskyi Ivan" w:date="2015-10-30T12:27:00Z"/>
          <w:b/>
          <w:rPrChange w:id="185" w:author="Zvorskyi Ivan" w:date="2015-10-30T11:44:00Z">
            <w:rPr>
              <w:del w:id="186" w:author="Zvorskyi Ivan" w:date="2015-10-30T12:27:00Z"/>
              <w:lang w:val="ru-RU"/>
            </w:rPr>
          </w:rPrChange>
        </w:rPr>
      </w:pPr>
      <w:del w:id="187" w:author="Zvorskyi Ivan" w:date="2015-10-30T12:27:00Z">
        <w:r w:rsidDel="00682DDC">
          <w:rPr>
            <w:b/>
          </w:rPr>
          <w:delText>Footer</w:delText>
        </w:r>
        <w:r w:rsidRPr="00A813EA" w:rsidDel="00682DDC">
          <w:rPr>
            <w:b/>
            <w:rPrChange w:id="188" w:author="Zvorskyi Ivan" w:date="2015-10-30T11:44:00Z">
              <w:rPr>
                <w:lang w:val="ru-RU"/>
              </w:rPr>
            </w:rPrChange>
          </w:rPr>
          <w:delText xml:space="preserve"> </w:delText>
        </w:r>
      </w:del>
    </w:p>
    <w:p w14:paraId="333A2D33" w14:textId="77777777" w:rsidR="00C627B2" w:rsidDel="00682DDC" w:rsidRDefault="0049422C">
      <w:pPr>
        <w:pStyle w:val="1"/>
        <w:widowControl/>
        <w:suppressAutoHyphens w:val="0"/>
        <w:rPr>
          <w:del w:id="189" w:author="Zvorskyi Ivan" w:date="2015-10-30T12:27:00Z"/>
          <w:lang w:val="uk-UA"/>
        </w:rPr>
      </w:pPr>
      <w:del w:id="190" w:author="Zvorskyi Ivan" w:date="2015-10-30T12:27:00Z">
        <w:r w:rsidDel="00682DDC">
          <w:rPr>
            <w:lang w:val="uk-UA"/>
          </w:rPr>
          <w:delText>Тут</w:delText>
        </w:r>
      </w:del>
    </w:p>
    <w:p w14:paraId="59E4C096" w14:textId="77777777" w:rsidR="00C627B2" w:rsidRPr="00A813EA" w:rsidRDefault="0049422C">
      <w:pPr>
        <w:pStyle w:val="1"/>
        <w:rPr>
          <w:b/>
          <w:i/>
          <w:color w:val="FF0000"/>
          <w:sz w:val="30"/>
          <w:rPrChange w:id="191" w:author="Zvorskyi Ivan" w:date="2015-10-30T11:44:00Z">
            <w:rPr>
              <w:b/>
              <w:i/>
              <w:color w:val="FF0000"/>
              <w:sz w:val="30"/>
              <w:lang w:val="ru-RU"/>
            </w:rPr>
          </w:rPrChange>
        </w:rPr>
      </w:pPr>
      <w:ins w:id="192" w:author="Zvorskyi Ivan" w:date="2015-08-10T17:07:00Z">
        <w:r w:rsidRPr="00A813EA">
          <w:rPr>
            <w:b/>
            <w:i/>
            <w:color w:val="FF0000"/>
            <w:sz w:val="30"/>
            <w:rPrChange w:id="193" w:author="Zvorskyi Ivan" w:date="2015-10-30T11:44:00Z">
              <w:rPr>
                <w:b/>
                <w:i/>
                <w:color w:val="FF0000"/>
                <w:sz w:val="30"/>
                <w:lang w:val="ru-RU"/>
              </w:rPr>
            </w:rPrChange>
          </w:rPr>
          <w:t xml:space="preserve">9. </w:t>
        </w:r>
        <w:r>
          <w:rPr>
            <w:b/>
            <w:i/>
            <w:color w:val="FF0000"/>
            <w:sz w:val="30"/>
            <w:lang w:val="ru-RU"/>
          </w:rPr>
          <w:t>Панель</w:t>
        </w:r>
        <w:r w:rsidRPr="00A813EA">
          <w:rPr>
            <w:b/>
            <w:i/>
            <w:color w:val="FF0000"/>
            <w:sz w:val="30"/>
            <w:rPrChange w:id="194" w:author="Zvorskyi Ivan" w:date="2015-10-30T11:44:00Z">
              <w:rPr>
                <w:b/>
                <w:i/>
                <w:color w:val="FF0000"/>
                <w:sz w:val="30"/>
                <w:lang w:val="ru-RU"/>
              </w:rPr>
            </w:rPrChange>
          </w:rPr>
          <w:t xml:space="preserve"> </w:t>
        </w:r>
        <w:r>
          <w:rPr>
            <w:b/>
            <w:i/>
            <w:color w:val="FF0000"/>
            <w:sz w:val="30"/>
            <w:lang w:val="ru-RU"/>
          </w:rPr>
          <w:t>Адміністратора</w:t>
        </w:r>
      </w:ins>
    </w:p>
    <w:p w14:paraId="37BD2A23" w14:textId="77777777" w:rsidR="00C627B2" w:rsidRDefault="0049422C">
      <w:pPr>
        <w:pStyle w:val="1"/>
        <w:widowControl/>
        <w:suppressAutoHyphens w:val="0"/>
        <w:rPr>
          <w:lang w:val="uk-UA"/>
        </w:rPr>
      </w:pPr>
      <w:ins w:id="195" w:author="Unknown Author" w:date="2015-09-24T01:11:00Z">
        <w:r>
          <w:rPr>
            <w:lang w:val="uk-UA"/>
          </w:rPr>
          <w:t xml:space="preserve">radio button at top to select which mode </w:t>
        </w:r>
        <w:r>
          <w:rPr>
            <w:lang w:val="uk-UA"/>
          </w:rPr>
          <w:t>will be used</w:t>
        </w:r>
      </w:ins>
    </w:p>
    <w:p w14:paraId="6F064CEA" w14:textId="77777777" w:rsidR="00C627B2" w:rsidRDefault="0049422C">
      <w:pPr>
        <w:pStyle w:val="1"/>
        <w:widowControl/>
        <w:suppressAutoHyphens w:val="0"/>
        <w:rPr>
          <w:lang w:val="uk-UA"/>
        </w:rPr>
      </w:pPr>
      <w:ins w:id="196" w:author="Unknown Author" w:date="2015-09-24T01:14:00Z">
        <w:r>
          <w:rPr>
            <w:lang w:val="uk-UA"/>
          </w:rPr>
          <w:t xml:space="preserve">hidden field </w:t>
        </w:r>
      </w:ins>
      <w:ins w:id="197" w:author="Unknown Author" w:date="2015-09-24T01:15:00Z">
        <w:r>
          <w:rPr>
            <w:lang w:val="uk-UA"/>
          </w:rPr>
          <w:t>id</w:t>
        </w:r>
      </w:ins>
    </w:p>
    <w:p w14:paraId="5FC1A2CB" w14:textId="77777777" w:rsidR="00C627B2" w:rsidRPr="00A813EA" w:rsidRDefault="0049422C">
      <w:pPr>
        <w:pStyle w:val="1"/>
        <w:widowControl/>
        <w:suppressAutoHyphens w:val="0"/>
        <w:rPr>
          <w:lang w:val="uk-UA"/>
          <w:rPrChange w:id="198" w:author="Zvorskyi Ivan" w:date="2015-10-30T11:44:00Z">
            <w:rPr/>
          </w:rPrChange>
        </w:rPr>
      </w:pPr>
      <w:ins w:id="199" w:author="Unknown Author" w:date="2015-09-24T00:56:00Z">
        <w:r w:rsidRPr="00A813EA">
          <w:rPr>
            <w:lang w:val="uk-UA"/>
            <w:rPrChange w:id="200" w:author="Zvorskyi Ivan" w:date="2015-10-30T11:44:00Z">
              <w:rPr/>
            </w:rPrChange>
          </w:rPr>
          <w:t>1) Режим додавання зйомки:</w:t>
        </w:r>
      </w:ins>
    </w:p>
    <w:tbl>
      <w:tblPr>
        <w:tblW w:w="9638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nil"/>
          <w:insideH w:val="single" w:sz="2" w:space="0" w:color="000000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819"/>
        <w:gridCol w:w="4819"/>
      </w:tblGrid>
      <w:tr w:rsidR="00C627B2" w14:paraId="055A4179" w14:textId="77777777"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28F3444" w14:textId="77777777" w:rsidR="00C627B2" w:rsidRDefault="0049422C">
            <w:pPr>
              <w:pStyle w:val="TableContents"/>
            </w:pPr>
            <w:ins w:id="201" w:author="Unknown Author" w:date="2015-09-24T00:56:00Z">
              <w:r>
                <w:t>Назва зйомки</w:t>
              </w:r>
            </w:ins>
          </w:p>
        </w:tc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AD4EB78" w14:textId="77777777" w:rsidR="00C627B2" w:rsidRDefault="0049422C">
            <w:pPr>
              <w:pStyle w:val="TableContents"/>
            </w:pPr>
            <w:ins w:id="202" w:author="Unknown Author" w:date="2015-09-24T00:56:00Z">
              <w:r>
                <w:t>text</w:t>
              </w:r>
            </w:ins>
          </w:p>
        </w:tc>
      </w:tr>
      <w:tr w:rsidR="00C627B2" w14:paraId="0188E6F2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28E8191" w14:textId="77777777" w:rsidR="00C627B2" w:rsidRDefault="0049422C">
            <w:pPr>
              <w:pStyle w:val="TableContents"/>
            </w:pPr>
            <w:ins w:id="203" w:author="Unknown Author" w:date="2015-09-24T00:56:00Z">
              <w:r>
                <w:t>Дата зйомки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00D83DF" w14:textId="77777777" w:rsidR="00C627B2" w:rsidRDefault="0049422C">
            <w:pPr>
              <w:pStyle w:val="TableContents"/>
            </w:pPr>
            <w:ins w:id="204" w:author="Unknown Author" w:date="2015-09-24T00:56:00Z">
              <w:r>
                <w:t>Data picker</w:t>
              </w:r>
            </w:ins>
          </w:p>
        </w:tc>
      </w:tr>
      <w:tr w:rsidR="00C627B2" w14:paraId="1E68407C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C1078B9" w14:textId="77777777" w:rsidR="00C627B2" w:rsidRDefault="0049422C">
            <w:pPr>
              <w:pStyle w:val="TableContents"/>
            </w:pPr>
            <w:ins w:id="205" w:author="Unknown Author" w:date="2015-09-24T00:56:00Z">
              <w:r>
                <w:t>Опис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EF454DC" w14:textId="77777777" w:rsidR="00C627B2" w:rsidRDefault="0049422C">
            <w:pPr>
              <w:pStyle w:val="TableContents"/>
            </w:pPr>
            <w:ins w:id="206" w:author="Unknown Author" w:date="2015-09-24T00:56:00Z">
              <w:r>
                <w:t>textarea</w:t>
              </w:r>
            </w:ins>
          </w:p>
        </w:tc>
      </w:tr>
      <w:tr w:rsidR="00C627B2" w14:paraId="1C4746D3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07E903E" w14:textId="77777777" w:rsidR="00C627B2" w:rsidRDefault="0049422C">
            <w:pPr>
              <w:pStyle w:val="TableContents"/>
            </w:pPr>
            <w:ins w:id="207" w:author="Unknown Author" w:date="2015-09-24T00:56:00Z">
              <w:r>
                <w:t>Тег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2706108" w14:textId="77777777" w:rsidR="00C627B2" w:rsidRDefault="0049422C">
            <w:pPr>
              <w:pStyle w:val="TableContents"/>
            </w:pPr>
            <w:ins w:id="208" w:author="Unknown Author" w:date="2015-09-24T00:56:00Z">
              <w:r>
                <w:t>Випадаючий список</w:t>
              </w:r>
            </w:ins>
          </w:p>
        </w:tc>
      </w:tr>
      <w:tr w:rsidR="00C627B2" w14:paraId="50FBAC92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574DB19" w14:textId="77777777" w:rsidR="00C627B2" w:rsidRDefault="0049422C">
            <w:pPr>
              <w:pStyle w:val="TableContents"/>
            </w:pPr>
            <w:ins w:id="209" w:author="Unknown Author" w:date="2015-09-24T00:56:00Z">
              <w:r>
                <w:t>Preview small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F06551B" w14:textId="77777777" w:rsidR="00C627B2" w:rsidRDefault="0049422C">
            <w:pPr>
              <w:pStyle w:val="TableContents"/>
            </w:pPr>
            <w:ins w:id="210" w:author="Unknown Author" w:date="2015-09-24T00:56:00Z">
              <w:r>
                <w:t>Browse button + Load</w:t>
              </w:r>
            </w:ins>
          </w:p>
        </w:tc>
      </w:tr>
      <w:tr w:rsidR="00C627B2" w14:paraId="255EC648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62184CFB" w14:textId="77777777" w:rsidR="00C627B2" w:rsidRDefault="0049422C">
            <w:pPr>
              <w:pStyle w:val="TableContents"/>
            </w:pPr>
            <w:ins w:id="211" w:author="Unknown Author" w:date="2015-09-24T00:56:00Z">
              <w:r>
                <w:t>Preview large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94E2142" w14:textId="77777777" w:rsidR="00C627B2" w:rsidRDefault="0049422C">
            <w:pPr>
              <w:pStyle w:val="TableContents"/>
            </w:pPr>
            <w:ins w:id="212" w:author="Unknown Author" w:date="2015-09-24T00:56:00Z">
              <w:r>
                <w:t>Browse button + Load</w:t>
              </w:r>
            </w:ins>
          </w:p>
        </w:tc>
      </w:tr>
      <w:tr w:rsidR="00C627B2" w14:paraId="51D918B4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3FE981D0" w14:textId="77777777" w:rsidR="00C627B2" w:rsidRDefault="0049422C">
            <w:pPr>
              <w:pStyle w:val="TableContents"/>
            </w:pPr>
            <w:ins w:id="213" w:author="Unknown Author" w:date="2015-09-24T00:56:00Z">
              <w:r>
                <w:t>Upload photosession files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C25D13D" w14:textId="77777777" w:rsidR="00C627B2" w:rsidRDefault="0049422C">
            <w:pPr>
              <w:pStyle w:val="TableContents"/>
            </w:pPr>
            <w:ins w:id="214" w:author="Unknown Author" w:date="2015-09-24T00:56:00Z">
              <w:r>
                <w:t>Load folder</w:t>
              </w:r>
            </w:ins>
          </w:p>
        </w:tc>
      </w:tr>
      <w:tr w:rsidR="00C627B2" w14:paraId="621F582D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095A1DC" w14:textId="77777777" w:rsidR="00C627B2" w:rsidRDefault="0049422C">
            <w:pPr>
              <w:pStyle w:val="TableContents"/>
            </w:pPr>
            <w:ins w:id="215" w:author="Unknown Author" w:date="2015-09-24T00:56:00Z">
              <w:r>
                <w:t xml:space="preserve">Кнопка </w:t>
              </w:r>
              <w:r>
                <w:t>Create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76F410C" w14:textId="77777777" w:rsidR="00C627B2" w:rsidRDefault="0049422C">
            <w:pPr>
              <w:pStyle w:val="TableContents"/>
            </w:pPr>
            <w:ins w:id="216" w:author="Unknown Author" w:date="2015-09-24T00:56:00Z">
              <w:r>
                <w:t>Submit button</w:t>
              </w:r>
            </w:ins>
          </w:p>
        </w:tc>
      </w:tr>
    </w:tbl>
    <w:p w14:paraId="6786A8FC" w14:textId="77777777" w:rsidR="00C627B2" w:rsidRDefault="00C627B2">
      <w:pPr>
        <w:pStyle w:val="1"/>
        <w:widowControl/>
        <w:suppressAutoHyphens w:val="0"/>
      </w:pPr>
    </w:p>
    <w:p w14:paraId="340DC84E" w14:textId="77777777" w:rsidR="00C627B2" w:rsidRDefault="0049422C">
      <w:pPr>
        <w:pStyle w:val="1"/>
        <w:widowControl/>
        <w:suppressAutoHyphens w:val="0"/>
      </w:pPr>
      <w:ins w:id="217" w:author="Unknown Author" w:date="2015-09-24T00:56:00Z">
        <w:r>
          <w:t>2) Режим редагування зйомки:</w:t>
        </w:r>
      </w:ins>
    </w:p>
    <w:p w14:paraId="0FCA1C60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nil"/>
          <w:insideH w:val="single" w:sz="2" w:space="0" w:color="000000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385"/>
        <w:gridCol w:w="1735"/>
        <w:gridCol w:w="1736"/>
      </w:tblGrid>
      <w:tr w:rsidR="00C627B2" w14:paraId="69E29022" w14:textId="77777777"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7AF3FA7" w14:textId="77777777" w:rsidR="00C627B2" w:rsidRDefault="0049422C">
            <w:pPr>
              <w:pStyle w:val="TableContents"/>
            </w:pPr>
            <w:ins w:id="218" w:author="Unknown Author" w:date="2015-09-24T00:56:00Z">
              <w:r>
                <w:t>Назва зйомки</w:t>
              </w:r>
            </w:ins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929CD05" w14:textId="77777777" w:rsidR="00C627B2" w:rsidRDefault="0049422C">
            <w:pPr>
              <w:pStyle w:val="TableContents"/>
            </w:pPr>
            <w:ins w:id="219" w:author="Unknown Author" w:date="2015-09-24T00:56:00Z">
              <w:r>
                <w:t>User</w:t>
              </w:r>
            </w:ins>
          </w:p>
        </w:tc>
        <w:tc>
          <w:tcPr>
            <w:tcW w:w="17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3AB3379" w14:textId="77777777" w:rsidR="00C627B2" w:rsidRDefault="0049422C">
            <w:pPr>
              <w:pStyle w:val="TableContents"/>
            </w:pPr>
            <w:ins w:id="220" w:author="Unknown Author" w:date="2015-09-24T00:56:00Z">
              <w:r>
                <w:t>text</w:t>
              </w:r>
            </w:ins>
          </w:p>
        </w:tc>
      </w:tr>
      <w:tr w:rsidR="00C627B2" w14:paraId="3036EB14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33C046C3" w14:textId="77777777" w:rsidR="00C627B2" w:rsidRDefault="0049422C">
            <w:pPr>
              <w:pStyle w:val="TableContents"/>
            </w:pPr>
            <w:ins w:id="221" w:author="Unknown Author" w:date="2015-09-24T00:56:00Z">
              <w:r>
                <w:t>Дата зйомки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2677B95" w14:textId="77777777" w:rsidR="00C627B2" w:rsidRDefault="0049422C">
            <w:pPr>
              <w:pStyle w:val="TableContents"/>
            </w:pPr>
            <w:ins w:id="222" w:author="Unknown Author" w:date="2015-09-24T00:56:00Z">
              <w:r>
                <w:t>User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6FCEDAE" w14:textId="77777777" w:rsidR="00C627B2" w:rsidRDefault="0049422C">
            <w:pPr>
              <w:pStyle w:val="TableContents"/>
            </w:pPr>
            <w:ins w:id="223" w:author="Unknown Author" w:date="2015-09-24T00:56:00Z">
              <w:r>
                <w:t>Data picker</w:t>
              </w:r>
            </w:ins>
          </w:p>
        </w:tc>
      </w:tr>
      <w:tr w:rsidR="00C627B2" w14:paraId="4EA09D79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5E520F4" w14:textId="77777777" w:rsidR="00C627B2" w:rsidRDefault="0049422C">
            <w:pPr>
              <w:pStyle w:val="TableContents"/>
            </w:pPr>
            <w:ins w:id="224" w:author="Unknown Author" w:date="2015-09-24T00:56:00Z">
              <w:r>
                <w:t>Опис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22DFD72" w14:textId="77777777" w:rsidR="00C627B2" w:rsidRDefault="0049422C">
            <w:pPr>
              <w:pStyle w:val="TableContents"/>
            </w:pPr>
            <w:ins w:id="225" w:author="Unknown Author" w:date="2015-09-24T00:56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960B8DC" w14:textId="77777777" w:rsidR="00C627B2" w:rsidRDefault="0049422C">
            <w:pPr>
              <w:pStyle w:val="TableContents"/>
            </w:pPr>
            <w:ins w:id="226" w:author="Unknown Author" w:date="2015-09-24T00:56:00Z">
              <w:r>
                <w:t>textarea</w:t>
              </w:r>
            </w:ins>
          </w:p>
        </w:tc>
      </w:tr>
      <w:tr w:rsidR="00C627B2" w14:paraId="0D26A8A1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2C61BBA" w14:textId="77777777" w:rsidR="00C627B2" w:rsidRDefault="0049422C">
            <w:pPr>
              <w:pStyle w:val="TableContents"/>
            </w:pPr>
            <w:ins w:id="227" w:author="Unknown Author" w:date="2015-09-24T00:56:00Z">
              <w:r>
                <w:t>Тег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5227036" w14:textId="77777777" w:rsidR="00C627B2" w:rsidRDefault="0049422C">
            <w:pPr>
              <w:pStyle w:val="TableContents"/>
            </w:pPr>
            <w:ins w:id="228" w:author="Unknown Author" w:date="2015-09-24T00:56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5377F98" w14:textId="77777777" w:rsidR="00C627B2" w:rsidRDefault="0049422C">
            <w:pPr>
              <w:pStyle w:val="TableContents"/>
            </w:pPr>
            <w:ins w:id="229" w:author="Unknown Author" w:date="2015-09-24T00:56:00Z">
              <w:r>
                <w:t xml:space="preserve">Випадаючий </w:t>
              </w:r>
              <w:r>
                <w:lastRenderedPageBreak/>
                <w:t>список</w:t>
              </w:r>
            </w:ins>
          </w:p>
        </w:tc>
      </w:tr>
      <w:tr w:rsidR="00C627B2" w14:paraId="5CDDEDFF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F1FD87B" w14:textId="77777777" w:rsidR="00C627B2" w:rsidRDefault="0049422C">
            <w:pPr>
              <w:pStyle w:val="TableContents"/>
            </w:pPr>
            <w:ins w:id="230" w:author="Unknown Author" w:date="2015-09-24T00:56:00Z">
              <w:r>
                <w:lastRenderedPageBreak/>
                <w:t>Preview small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3C0BA6B" w14:textId="77777777" w:rsidR="00C627B2" w:rsidRDefault="0049422C">
            <w:pPr>
              <w:pStyle w:val="TableContents"/>
            </w:pPr>
            <w:ins w:id="231" w:author="Unknown Author" w:date="2015-09-24T00:56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3BC60E5" w14:textId="77777777" w:rsidR="00C627B2" w:rsidRDefault="0049422C">
            <w:pPr>
              <w:pStyle w:val="TableContents"/>
            </w:pPr>
            <w:ins w:id="232" w:author="Unknown Author" w:date="2015-09-24T00:56:00Z">
              <w:r>
                <w:t>Browse button + Load</w:t>
              </w:r>
            </w:ins>
          </w:p>
        </w:tc>
      </w:tr>
      <w:tr w:rsidR="00C627B2" w14:paraId="1BB8BDB1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90025B1" w14:textId="77777777" w:rsidR="00C627B2" w:rsidRDefault="0049422C">
            <w:pPr>
              <w:pStyle w:val="TableContents"/>
            </w:pPr>
            <w:ins w:id="233" w:author="Unknown Author" w:date="2015-09-24T00:56:00Z">
              <w:r>
                <w:t>Preview large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5B2D590" w14:textId="77777777" w:rsidR="00C627B2" w:rsidRDefault="0049422C">
            <w:pPr>
              <w:pStyle w:val="TableContents"/>
            </w:pPr>
            <w:ins w:id="234" w:author="Unknown Author" w:date="2015-09-24T00:56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8B7BC1E" w14:textId="77777777" w:rsidR="00C627B2" w:rsidRDefault="0049422C">
            <w:pPr>
              <w:pStyle w:val="TableContents"/>
            </w:pPr>
            <w:ins w:id="235" w:author="Unknown Author" w:date="2015-09-24T00:56:00Z">
              <w:r>
                <w:t>Browse button + Load</w:t>
              </w:r>
            </w:ins>
          </w:p>
        </w:tc>
      </w:tr>
      <w:tr w:rsidR="00C627B2" w14:paraId="59B2FDF3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951ED45" w14:textId="77777777" w:rsidR="00C627B2" w:rsidRDefault="0049422C">
            <w:pPr>
              <w:pStyle w:val="TableContents"/>
            </w:pPr>
            <w:ins w:id="236" w:author="Unknown Author" w:date="2015-09-24T00:56:00Z">
              <w:r>
                <w:t>Upload photosession files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7082BDB" w14:textId="77777777" w:rsidR="00C627B2" w:rsidRDefault="0049422C">
            <w:pPr>
              <w:pStyle w:val="TableContents"/>
            </w:pPr>
            <w:ins w:id="237" w:author="Unknown Author" w:date="2015-09-24T01:12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F876ED1" w14:textId="77777777" w:rsidR="00C627B2" w:rsidRDefault="0049422C">
            <w:pPr>
              <w:pStyle w:val="TableContents"/>
            </w:pPr>
            <w:ins w:id="238" w:author="Unknown Author" w:date="2015-09-24T00:56:00Z">
              <w:r>
                <w:t>Load folder</w:t>
              </w:r>
            </w:ins>
          </w:p>
        </w:tc>
      </w:tr>
      <w:tr w:rsidR="00C627B2" w14:paraId="08569956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2C52BB1" w14:textId="77777777" w:rsidR="00C627B2" w:rsidRDefault="0049422C">
            <w:pPr>
              <w:pStyle w:val="TableContents"/>
            </w:pPr>
            <w:ins w:id="239" w:author="Unknown Author" w:date="2015-09-24T00:56:00Z">
              <w:r>
                <w:t xml:space="preserve">Кнопка </w:t>
              </w:r>
            </w:ins>
            <w:ins w:id="240" w:author="Unknown Author" w:date="2015-09-24T01:12:00Z">
              <w:r>
                <w:t>edit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12A0C08" w14:textId="77777777" w:rsidR="00C627B2" w:rsidRDefault="00C627B2">
            <w:pPr>
              <w:pStyle w:val="TableContents"/>
            </w:pPr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51C4381" w14:textId="77777777" w:rsidR="00C627B2" w:rsidRDefault="0049422C">
            <w:pPr>
              <w:pStyle w:val="TableContents"/>
            </w:pPr>
            <w:ins w:id="241" w:author="Unknown Author" w:date="2015-09-24T00:56:00Z">
              <w:r>
                <w:t>Submit button</w:t>
              </w:r>
            </w:ins>
          </w:p>
        </w:tc>
      </w:tr>
    </w:tbl>
    <w:p w14:paraId="7D453A2D" w14:textId="77777777" w:rsidR="00C627B2" w:rsidRDefault="0049422C">
      <w:pPr>
        <w:pStyle w:val="1"/>
        <w:widowControl/>
        <w:suppressAutoHyphens w:val="0"/>
      </w:pPr>
      <w:ins w:id="242" w:author="Unknown Author" w:date="2015-09-24T01:14:00Z">
        <w:r>
          <w:t>3</w:t>
        </w:r>
      </w:ins>
      <w:ins w:id="243" w:author="Unknown Author" w:date="2015-09-24T01:13:00Z">
        <w:r>
          <w:t>) Режим видалення зйомки:</w:t>
        </w:r>
      </w:ins>
    </w:p>
    <w:p w14:paraId="63D5CA8E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nil"/>
          <w:insideH w:val="single" w:sz="2" w:space="0" w:color="000000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385"/>
        <w:gridCol w:w="1735"/>
        <w:gridCol w:w="1736"/>
      </w:tblGrid>
      <w:tr w:rsidR="00C627B2" w14:paraId="29F54F92" w14:textId="77777777"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BC88D51" w14:textId="77777777" w:rsidR="00C627B2" w:rsidRDefault="0049422C">
            <w:pPr>
              <w:pStyle w:val="TableContents"/>
            </w:pPr>
            <w:ins w:id="244" w:author="Unknown Author" w:date="2015-09-24T01:13:00Z">
              <w:r>
                <w:t>Назва зйомки</w:t>
              </w:r>
            </w:ins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7E22D32" w14:textId="77777777" w:rsidR="00C627B2" w:rsidRDefault="0049422C">
            <w:pPr>
              <w:pStyle w:val="TableContents"/>
            </w:pPr>
            <w:ins w:id="245" w:author="Unknown Author" w:date="2015-09-24T01:13:00Z">
              <w:r>
                <w:t>User</w:t>
              </w:r>
            </w:ins>
          </w:p>
        </w:tc>
        <w:tc>
          <w:tcPr>
            <w:tcW w:w="17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AECD006" w14:textId="77777777" w:rsidR="00C627B2" w:rsidRDefault="0049422C">
            <w:pPr>
              <w:pStyle w:val="TableContents"/>
            </w:pPr>
            <w:ins w:id="246" w:author="Unknown Author" w:date="2015-09-24T01:13:00Z">
              <w:r>
                <w:t>text</w:t>
              </w:r>
            </w:ins>
          </w:p>
        </w:tc>
      </w:tr>
      <w:tr w:rsidR="00C627B2" w14:paraId="68279990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2FA6244" w14:textId="77777777" w:rsidR="00C627B2" w:rsidRDefault="0049422C">
            <w:pPr>
              <w:pStyle w:val="TableContents"/>
            </w:pPr>
            <w:ins w:id="247" w:author="Unknown Author" w:date="2015-09-24T01:13:00Z">
              <w:r>
                <w:t>Дата зйомки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A989675" w14:textId="77777777" w:rsidR="00C627B2" w:rsidRDefault="0049422C">
            <w:pPr>
              <w:pStyle w:val="TableContents"/>
            </w:pPr>
            <w:ins w:id="248" w:author="Unknown Author" w:date="2015-09-24T01:13:00Z">
              <w:r>
                <w:t>User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AD0D27B" w14:textId="77777777" w:rsidR="00C627B2" w:rsidRDefault="0049422C">
            <w:pPr>
              <w:pStyle w:val="TableContents"/>
            </w:pPr>
            <w:ins w:id="249" w:author="Unknown Author" w:date="2015-09-24T01:13:00Z">
              <w:r>
                <w:t>Data picker</w:t>
              </w:r>
            </w:ins>
          </w:p>
        </w:tc>
      </w:tr>
      <w:tr w:rsidR="00C627B2" w14:paraId="2AB23CFC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23B2445" w14:textId="77777777" w:rsidR="00C627B2" w:rsidRDefault="0049422C">
            <w:pPr>
              <w:pStyle w:val="TableContents"/>
            </w:pPr>
            <w:ins w:id="250" w:author="Unknown Author" w:date="2015-09-24T01:13:00Z">
              <w:r>
                <w:t>Опис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1EB47AE" w14:textId="77777777" w:rsidR="00C627B2" w:rsidRDefault="0049422C">
            <w:pPr>
              <w:pStyle w:val="TableContents"/>
            </w:pPr>
            <w:ins w:id="251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A29A52A" w14:textId="77777777" w:rsidR="00C627B2" w:rsidRDefault="0049422C">
            <w:pPr>
              <w:pStyle w:val="TableContents"/>
            </w:pPr>
            <w:ins w:id="252" w:author="Unknown Author" w:date="2015-09-24T01:13:00Z">
              <w:r>
                <w:t>textarea</w:t>
              </w:r>
            </w:ins>
          </w:p>
        </w:tc>
      </w:tr>
      <w:tr w:rsidR="00C627B2" w14:paraId="40E9A906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2DA6BC9" w14:textId="77777777" w:rsidR="00C627B2" w:rsidRDefault="0049422C">
            <w:pPr>
              <w:pStyle w:val="TableContents"/>
            </w:pPr>
            <w:ins w:id="253" w:author="Unknown Author" w:date="2015-09-24T01:13:00Z">
              <w:r>
                <w:t>Тег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6065C87F" w14:textId="77777777" w:rsidR="00C627B2" w:rsidRDefault="0049422C">
            <w:pPr>
              <w:pStyle w:val="TableContents"/>
            </w:pPr>
            <w:ins w:id="254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BC99F1B" w14:textId="77777777" w:rsidR="00C627B2" w:rsidRDefault="0049422C">
            <w:pPr>
              <w:pStyle w:val="TableContents"/>
            </w:pPr>
            <w:ins w:id="255" w:author="Unknown Author" w:date="2015-09-24T01:13:00Z">
              <w:r>
                <w:t>Випадаючий список</w:t>
              </w:r>
            </w:ins>
          </w:p>
        </w:tc>
      </w:tr>
      <w:tr w:rsidR="00C627B2" w14:paraId="3AD5FD11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F061954" w14:textId="77777777" w:rsidR="00C627B2" w:rsidRDefault="0049422C">
            <w:pPr>
              <w:pStyle w:val="TableContents"/>
            </w:pPr>
            <w:ins w:id="256" w:author="Unknown Author" w:date="2015-09-24T01:13:00Z">
              <w:r>
                <w:t>Preview small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80696AB" w14:textId="77777777" w:rsidR="00C627B2" w:rsidRDefault="0049422C">
            <w:pPr>
              <w:pStyle w:val="TableContents"/>
            </w:pPr>
            <w:ins w:id="257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FCEC7DA" w14:textId="77777777" w:rsidR="00C627B2" w:rsidRDefault="0049422C">
            <w:pPr>
              <w:pStyle w:val="TableContents"/>
            </w:pPr>
            <w:ins w:id="258" w:author="Unknown Author" w:date="2015-09-24T01:13:00Z">
              <w:r>
                <w:t>Browse button + Load</w:t>
              </w:r>
            </w:ins>
          </w:p>
        </w:tc>
      </w:tr>
      <w:tr w:rsidR="00C627B2" w14:paraId="1CD061D0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3E5A4D38" w14:textId="77777777" w:rsidR="00C627B2" w:rsidRDefault="0049422C">
            <w:pPr>
              <w:pStyle w:val="TableContents"/>
            </w:pPr>
            <w:ins w:id="259" w:author="Unknown Author" w:date="2015-09-24T01:13:00Z">
              <w:r>
                <w:t>Preview large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951213B" w14:textId="77777777" w:rsidR="00C627B2" w:rsidRDefault="0049422C">
            <w:pPr>
              <w:pStyle w:val="TableContents"/>
            </w:pPr>
            <w:ins w:id="260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8749DA4" w14:textId="77777777" w:rsidR="00C627B2" w:rsidRDefault="0049422C">
            <w:pPr>
              <w:pStyle w:val="TableContents"/>
            </w:pPr>
            <w:ins w:id="261" w:author="Unknown Author" w:date="2015-09-24T01:13:00Z">
              <w:r>
                <w:t>Browse button + Load</w:t>
              </w:r>
            </w:ins>
          </w:p>
        </w:tc>
      </w:tr>
      <w:tr w:rsidR="00C627B2" w14:paraId="7242BA0A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1453C1D" w14:textId="77777777" w:rsidR="00C627B2" w:rsidRDefault="0049422C">
            <w:pPr>
              <w:pStyle w:val="TableContents"/>
            </w:pPr>
            <w:ins w:id="262" w:author="Unknown Author" w:date="2015-09-24T01:13:00Z">
              <w:r>
                <w:t>Upload photosession files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81FC5F4" w14:textId="77777777" w:rsidR="00C627B2" w:rsidRDefault="0049422C">
            <w:pPr>
              <w:pStyle w:val="TableContents"/>
            </w:pPr>
            <w:ins w:id="263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5F9FBEE" w14:textId="77777777" w:rsidR="00C627B2" w:rsidRDefault="0049422C">
            <w:pPr>
              <w:pStyle w:val="TableContents"/>
            </w:pPr>
            <w:ins w:id="264" w:author="Unknown Author" w:date="2015-09-24T01:13:00Z">
              <w:r>
                <w:t>Load folder</w:t>
              </w:r>
            </w:ins>
          </w:p>
        </w:tc>
      </w:tr>
      <w:tr w:rsidR="00C627B2" w14:paraId="5B9862C5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4E81702" w14:textId="77777777" w:rsidR="00C627B2" w:rsidRDefault="0049422C">
            <w:pPr>
              <w:pStyle w:val="TableContents"/>
            </w:pPr>
            <w:ins w:id="265" w:author="Unknown Author" w:date="2015-09-24T01:13:00Z">
              <w:r>
                <w:t>Кнопка edit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6C7677D" w14:textId="77777777" w:rsidR="00C627B2" w:rsidRDefault="00C627B2">
            <w:pPr>
              <w:pStyle w:val="TableContents"/>
            </w:pPr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ADA165B" w14:textId="77777777" w:rsidR="00C627B2" w:rsidRDefault="0049422C">
            <w:pPr>
              <w:pStyle w:val="TableContents"/>
            </w:pPr>
            <w:ins w:id="266" w:author="Unknown Author" w:date="2015-09-24T01:13:00Z">
              <w:r>
                <w:t>Submit button</w:t>
              </w:r>
            </w:ins>
          </w:p>
        </w:tc>
      </w:tr>
    </w:tbl>
    <w:p w14:paraId="001204E0" w14:textId="77777777" w:rsidR="00C627B2" w:rsidRDefault="0049422C">
      <w:pPr>
        <w:pStyle w:val="1"/>
        <w:widowControl/>
        <w:suppressAutoHyphens w:val="0"/>
        <w:rPr>
          <w:lang w:val="uk-UA"/>
        </w:rPr>
      </w:pPr>
      <w:del w:id="267" w:author="Unknown Author" w:date="2015-09-24T00:56:00Z">
        <w:r>
          <w:rPr>
            <w:lang w:val="uk-UA"/>
          </w:rPr>
          <w:delText>В розробці</w:delText>
        </w:r>
      </w:del>
    </w:p>
    <w:p w14:paraId="4E51A8AA" w14:textId="77777777" w:rsidR="00C627B2" w:rsidRDefault="00682DDC">
      <w:pPr>
        <w:pStyle w:val="1"/>
        <w:widowControl/>
        <w:suppressAutoHyphens w:val="0"/>
        <w:rPr>
          <w:ins w:id="268" w:author="Zvorskyi Ivan" w:date="2015-10-30T12:28:00Z"/>
        </w:rPr>
      </w:pPr>
      <w:ins w:id="269" w:author="Zvorskyi Ivan" w:date="2015-10-30T12:28:00Z">
        <w:r>
          <w:t>TODO:</w:t>
        </w:r>
      </w:ins>
    </w:p>
    <w:p w14:paraId="2DC070CE" w14:textId="77777777" w:rsidR="00682DDC" w:rsidRDefault="00682DDC" w:rsidP="00682DDC">
      <w:pPr>
        <w:pStyle w:val="1"/>
        <w:widowControl/>
        <w:numPr>
          <w:ilvl w:val="0"/>
          <w:numId w:val="6"/>
        </w:numPr>
        <w:suppressAutoHyphens w:val="0"/>
        <w:rPr>
          <w:ins w:id="270" w:author="Zvorskyi Ivan" w:date="2015-10-30T12:29:00Z"/>
        </w:rPr>
        <w:pPrChange w:id="271" w:author="Zvorskyi Ivan" w:date="2015-10-30T12:28:00Z">
          <w:pPr>
            <w:pStyle w:val="1"/>
            <w:widowControl/>
            <w:suppressAutoHyphens w:val="0"/>
          </w:pPr>
        </w:pPrChange>
      </w:pPr>
      <w:ins w:id="272" w:author="Zvorskyi Ivan" w:date="2015-10-30T12:28:00Z">
        <w:r>
          <w:t>Langu</w:t>
        </w:r>
        <w:r w:rsidR="00C85DD8">
          <w:t>a</w:t>
        </w:r>
        <w:r>
          <w:t xml:space="preserve">ge </w:t>
        </w:r>
        <w:r w:rsidR="00C85DD8">
          <w:t>extend</w:t>
        </w:r>
      </w:ins>
    </w:p>
    <w:p w14:paraId="4AB4574B" w14:textId="77777777" w:rsidR="00682DDC" w:rsidRDefault="00E40286" w:rsidP="001910CA">
      <w:pPr>
        <w:pStyle w:val="1"/>
        <w:widowControl/>
        <w:numPr>
          <w:ilvl w:val="0"/>
          <w:numId w:val="7"/>
        </w:numPr>
        <w:suppressAutoHyphens w:val="0"/>
        <w:rPr>
          <w:ins w:id="273" w:author="Zvorskyi Ivan" w:date="2015-10-30T12:41:00Z"/>
        </w:rPr>
        <w:pPrChange w:id="274" w:author="Zvorskyi Ivan" w:date="2015-10-30T12:38:00Z">
          <w:pPr>
            <w:pStyle w:val="1"/>
            <w:widowControl/>
            <w:suppressAutoHyphens w:val="0"/>
          </w:pPr>
        </w:pPrChange>
      </w:pPr>
      <w:ins w:id="275" w:author="Zvorskyi Ivan" w:date="2015-10-30T12:38:00Z">
        <w:r>
          <w:t xml:space="preserve">At sidebar </w:t>
        </w:r>
      </w:ins>
      <w:ins w:id="276" w:author="Zvorskyi Ivan" w:date="2015-10-30T12:41:00Z">
        <w:r>
          <w:t>- about me</w:t>
        </w:r>
      </w:ins>
    </w:p>
    <w:p w14:paraId="0385A487" w14:textId="77777777" w:rsidR="00E40286" w:rsidRDefault="00E40286" w:rsidP="00E40286">
      <w:pPr>
        <w:pStyle w:val="1"/>
        <w:widowControl/>
        <w:numPr>
          <w:ilvl w:val="0"/>
          <w:numId w:val="7"/>
        </w:numPr>
        <w:suppressAutoHyphens w:val="0"/>
        <w:rPr>
          <w:ins w:id="277" w:author="Zvorskyi Ivan" w:date="2015-10-30T12:44:00Z"/>
        </w:rPr>
        <w:pPrChange w:id="278" w:author="Zvorskyi Ivan" w:date="2015-10-30T12:44:00Z">
          <w:pPr>
            <w:pStyle w:val="1"/>
            <w:widowControl/>
            <w:suppressAutoHyphens w:val="0"/>
          </w:pPr>
        </w:pPrChange>
      </w:pPr>
      <w:ins w:id="279" w:author="Zvorskyi Ivan" w:date="2015-10-30T12:43:00Z">
        <w:r>
          <w:t xml:space="preserve">2 x </w:t>
        </w:r>
      </w:ins>
      <w:ins w:id="280" w:author="Zvorskyi Ivan" w:date="2015-10-30T12:42:00Z">
        <w:r>
          <w:t xml:space="preserve">textarea for description </w:t>
        </w:r>
      </w:ins>
    </w:p>
    <w:p w14:paraId="39057F13" w14:textId="77777777" w:rsidR="003B529D" w:rsidRDefault="003B529D" w:rsidP="003B529D">
      <w:pPr>
        <w:pStyle w:val="1"/>
        <w:widowControl/>
        <w:numPr>
          <w:ilvl w:val="0"/>
          <w:numId w:val="7"/>
        </w:numPr>
        <w:suppressAutoHyphens w:val="0"/>
        <w:rPr>
          <w:ins w:id="281" w:author="Zvorskyi Ivan" w:date="2015-10-30T12:49:00Z"/>
        </w:rPr>
        <w:pPrChange w:id="282" w:author="Zvorskyi Ivan" w:date="2015-10-30T12:49:00Z">
          <w:pPr>
            <w:pStyle w:val="1"/>
            <w:widowControl/>
            <w:suppressAutoHyphens w:val="0"/>
          </w:pPr>
        </w:pPrChange>
      </w:pPr>
      <w:ins w:id="283" w:author="Zvorskyi Ivan" w:date="2015-10-30T12:49:00Z">
        <w:r>
          <w:t xml:space="preserve">Review feedback </w:t>
        </w:r>
      </w:ins>
    </w:p>
    <w:p w14:paraId="22E8BFF0" w14:textId="77777777" w:rsidR="003B529D" w:rsidRDefault="003B529D" w:rsidP="003B529D">
      <w:pPr>
        <w:pStyle w:val="1"/>
        <w:widowControl/>
        <w:numPr>
          <w:ilvl w:val="0"/>
          <w:numId w:val="6"/>
        </w:numPr>
        <w:suppressAutoHyphens w:val="0"/>
        <w:rPr>
          <w:ins w:id="284" w:author="Zvorskyi Ivan" w:date="2015-10-30T12:50:00Z"/>
        </w:rPr>
        <w:pPrChange w:id="285" w:author="Zvorskyi Ivan" w:date="2015-10-30T12:50:00Z">
          <w:pPr>
            <w:pStyle w:val="1"/>
            <w:widowControl/>
            <w:suppressAutoHyphens w:val="0"/>
          </w:pPr>
        </w:pPrChange>
      </w:pPr>
      <w:ins w:id="286" w:author="Zvorskyi Ivan" w:date="2015-10-30T12:50:00Z">
        <w:r>
          <w:t>Review</w:t>
        </w:r>
      </w:ins>
    </w:p>
    <w:p w14:paraId="56183154" w14:textId="77777777" w:rsidR="003B529D" w:rsidRDefault="003B529D" w:rsidP="003B529D">
      <w:pPr>
        <w:pStyle w:val="1"/>
        <w:widowControl/>
        <w:suppressAutoHyphens w:val="0"/>
        <w:ind w:left="720"/>
        <w:rPr>
          <w:ins w:id="287" w:author="Zvorskyi Ivan" w:date="2015-10-30T12:52:00Z"/>
        </w:rPr>
        <w:pPrChange w:id="288" w:author="Zvorskyi Ivan" w:date="2015-10-30T12:52:00Z">
          <w:pPr>
            <w:pStyle w:val="1"/>
            <w:widowControl/>
            <w:suppressAutoHyphens w:val="0"/>
          </w:pPr>
        </w:pPrChange>
      </w:pPr>
      <w:ins w:id="289" w:author="Zvorskyi Ivan" w:date="2015-10-30T12:50:00Z">
        <w:r>
          <w:t>a)id Photo+name+review</w:t>
        </w:r>
      </w:ins>
    </w:p>
    <w:p w14:paraId="792946DE" w14:textId="77777777" w:rsidR="003B529D" w:rsidRPr="003B529D" w:rsidRDefault="003B529D" w:rsidP="003B529D">
      <w:pPr>
        <w:pStyle w:val="1"/>
        <w:widowControl/>
        <w:suppressAutoHyphens w:val="0"/>
        <w:rPr>
          <w:ins w:id="290" w:author="Zvorskyi Ivan" w:date="2015-10-30T12:49:00Z"/>
          <w:lang w:val="ru-RU"/>
          <w:rPrChange w:id="291" w:author="Zvorskyi Ivan" w:date="2015-10-30T12:52:00Z">
            <w:rPr>
              <w:ins w:id="292" w:author="Zvorskyi Ivan" w:date="2015-10-30T12:49:00Z"/>
            </w:rPr>
          </w:rPrChange>
        </w:rPr>
        <w:pPrChange w:id="293" w:author="Zvorskyi Ivan" w:date="2015-10-30T12:52:00Z">
          <w:pPr>
            <w:pStyle w:val="1"/>
            <w:widowControl/>
            <w:suppressAutoHyphens w:val="0"/>
          </w:pPr>
        </w:pPrChange>
      </w:pPr>
      <w:ins w:id="294" w:author="Zvorskyi Ivan" w:date="2015-10-30T12:52:00Z">
        <w:r w:rsidRPr="003B529D">
          <w:rPr>
            <w:lang w:val="ru-RU"/>
            <w:rPrChange w:id="295" w:author="Zvorskyi Ivan" w:date="2015-10-30T12:52:00Z">
              <w:rPr/>
            </w:rPrChange>
          </w:rPr>
          <w:t>3)</w:t>
        </w:r>
        <w:r w:rsidRPr="003B529D">
          <w:rPr>
            <w:lang w:val="ru-RU"/>
            <w:rPrChange w:id="296" w:author="Zvorskyi Ivan" w:date="2015-10-30T12:52:00Z">
              <w:rPr/>
            </w:rPrChange>
          </w:rPr>
          <w:tab/>
        </w:r>
      </w:ins>
    </w:p>
    <w:p w14:paraId="3F90AD4E" w14:textId="77777777" w:rsidR="003B529D" w:rsidRPr="003B529D" w:rsidRDefault="003B529D" w:rsidP="003B529D">
      <w:pPr>
        <w:pStyle w:val="1"/>
        <w:widowControl/>
        <w:suppressAutoHyphens w:val="0"/>
        <w:rPr>
          <w:lang w:val="ru-RU"/>
          <w:rPrChange w:id="297" w:author="Zvorskyi Ivan" w:date="2015-10-30T12:52:00Z">
            <w:rPr>
              <w:lang w:val="uk-UA"/>
            </w:rPr>
          </w:rPrChange>
        </w:rPr>
        <w:pPrChange w:id="298" w:author="Zvorskyi Ivan" w:date="2015-10-30T12:49:00Z">
          <w:pPr>
            <w:pStyle w:val="1"/>
            <w:widowControl/>
            <w:suppressAutoHyphens w:val="0"/>
          </w:pPr>
        </w:pPrChange>
      </w:pPr>
    </w:p>
    <w:p w14:paraId="2C557084" w14:textId="77777777" w:rsidR="00C627B2" w:rsidRDefault="0049422C">
      <w:pPr>
        <w:pStyle w:val="1"/>
        <w:rPr>
          <w:b/>
          <w:i/>
          <w:color w:val="FF0000"/>
          <w:sz w:val="30"/>
          <w:lang w:val="ru-RU"/>
        </w:rPr>
      </w:pPr>
      <w:ins w:id="299" w:author="Zvorskyi Ivan" w:date="2015-08-10T17:08:00Z">
        <w:r>
          <w:rPr>
            <w:b/>
            <w:i/>
            <w:color w:val="FF0000"/>
            <w:sz w:val="30"/>
            <w:lang w:val="uk-UA"/>
          </w:rPr>
          <w:t>10</w:t>
        </w:r>
        <w:r>
          <w:rPr>
            <w:b/>
            <w:i/>
            <w:color w:val="FF0000"/>
            <w:sz w:val="30"/>
            <w:lang w:val="ru-RU"/>
          </w:rPr>
          <w:t>. Додаткові елементи і моменти для обговорення</w:t>
        </w:r>
      </w:ins>
    </w:p>
    <w:p w14:paraId="64CA2FFF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3BA044BF" w14:textId="77777777" w:rsidR="00C627B2" w:rsidRDefault="0049422C">
      <w:pPr>
        <w:pStyle w:val="1"/>
        <w:widowControl/>
        <w:suppressAutoHyphens w:val="0"/>
        <w:rPr>
          <w:lang w:val="uk-UA"/>
        </w:rPr>
      </w:pPr>
      <w:ins w:id="300" w:author="Zvorskyi Ivan" w:date="2015-08-10T17:30:00Z">
        <w:r>
          <w:rPr>
            <w:lang w:val="uk-UA"/>
          </w:rPr>
          <w:t xml:space="preserve">Використання </w:t>
        </w:r>
        <w:r>
          <w:rPr>
            <w:lang w:val="uk-UA"/>
          </w:rPr>
          <w:t>векторної графіки(</w:t>
        </w:r>
        <w:r>
          <w:t>SVG</w:t>
        </w:r>
        <w:r>
          <w:rPr>
            <w:lang w:val="uk-UA"/>
          </w:rPr>
          <w:t>)</w:t>
        </w:r>
      </w:ins>
    </w:p>
    <w:p w14:paraId="0E7A1793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7CE7211D" w14:textId="77777777" w:rsidR="00C627B2" w:rsidRDefault="0049422C">
      <w:pPr>
        <w:pStyle w:val="1"/>
        <w:pageBreakBefore/>
        <w:rPr>
          <w:lang w:val="ru-RU"/>
        </w:rPr>
      </w:pPr>
      <w:r>
        <w:rPr>
          <w:lang w:val="ru-RU"/>
        </w:rPr>
        <w:lastRenderedPageBreak/>
        <w:t>Приклад:</w:t>
      </w:r>
    </w:p>
    <w:p w14:paraId="49EE5703" w14:textId="77777777" w:rsidR="00C627B2" w:rsidRPr="00A813EA" w:rsidRDefault="0049422C">
      <w:pPr>
        <w:pStyle w:val="1"/>
        <w:rPr>
          <w:rStyle w:val="InternetLink"/>
          <w:lang w:val="ru-RU"/>
          <w:rPrChange w:id="301" w:author="Zvorskyi Ivan" w:date="2015-10-30T11:44:00Z">
            <w:rPr>
              <w:rStyle w:val="InternetLink"/>
            </w:rPr>
          </w:rPrChange>
        </w:rPr>
      </w:pPr>
      <w:r>
        <w:fldChar w:fldCharType="begin"/>
      </w:r>
      <w:r w:rsidRPr="00A813EA">
        <w:rPr>
          <w:lang w:val="ru-RU"/>
          <w:rPrChange w:id="302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303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304" w:author="Zvorskyi Ivan" w:date="2015-10-30T11:44:00Z">
            <w:rPr/>
          </w:rPrChange>
        </w:rPr>
        <w:instrText xml:space="preserve"> </w:instrText>
      </w:r>
      <w:r>
        <w:fldChar w:fldCharType="separate"/>
      </w:r>
      <w:r>
        <w:rPr>
          <w:rStyle w:val="InternetLink"/>
        </w:rPr>
        <w:t>http</w:t>
      </w:r>
      <w:r w:rsidRPr="00A813EA">
        <w:rPr>
          <w:rStyle w:val="InternetLink"/>
          <w:lang w:val="ru-RU"/>
          <w:rPrChange w:id="305" w:author="Zvorskyi Ivan" w:date="2015-10-30T11:44:00Z">
            <w:rPr>
              <w:lang w:val="ru-RU"/>
            </w:rPr>
          </w:rPrChange>
        </w:rPr>
        <w:t>://</w:t>
      </w:r>
      <w:r>
        <w:rPr>
          <w:rStyle w:val="InternetLink"/>
        </w:rPr>
        <w:t>blog</w:t>
      </w:r>
      <w:r w:rsidRPr="00A813EA">
        <w:rPr>
          <w:rStyle w:val="InternetLink"/>
          <w:lang w:val="ru-RU"/>
          <w:rPrChange w:id="306" w:author="Zvorskyi Ivan" w:date="2015-10-30T11:44:00Z">
            <w:rPr>
              <w:lang w:val="ru-RU"/>
            </w:rPr>
          </w:rPrChange>
        </w:rPr>
        <w:t>.</w:t>
      </w:r>
      <w:r>
        <w:rPr>
          <w:rStyle w:val="InternetLink"/>
        </w:rPr>
        <w:t>ps</w:t>
      </w:r>
      <w:r w:rsidRPr="00A813EA">
        <w:rPr>
          <w:rStyle w:val="InternetLink"/>
          <w:lang w:val="ru-RU"/>
          <w:rPrChange w:id="307" w:author="Zvorskyi Ivan" w:date="2015-10-30T11:44:00Z">
            <w:rPr>
              <w:lang w:val="ru-RU"/>
            </w:rPr>
          </w:rPrChange>
        </w:rPr>
        <w:t>-</w:t>
      </w:r>
      <w:r>
        <w:rPr>
          <w:rStyle w:val="InternetLink"/>
        </w:rPr>
        <w:t>photo</w:t>
      </w:r>
      <w:r w:rsidRPr="00A813EA">
        <w:rPr>
          <w:rStyle w:val="InternetLink"/>
          <w:lang w:val="ru-RU"/>
          <w:rPrChange w:id="308" w:author="Zvorskyi Ivan" w:date="2015-10-30T11:44:00Z">
            <w:rPr>
              <w:lang w:val="ru-RU"/>
            </w:rPr>
          </w:rPrChange>
        </w:rPr>
        <w:t>.</w:t>
      </w:r>
      <w:r>
        <w:rPr>
          <w:rStyle w:val="InternetLink"/>
        </w:rPr>
        <w:t>ru</w:t>
      </w:r>
      <w:r w:rsidRPr="00A813EA">
        <w:rPr>
          <w:rStyle w:val="InternetLink"/>
          <w:lang w:val="ru-RU"/>
          <w:rPrChange w:id="309" w:author="Zvorskyi Ivan" w:date="2015-10-30T11:44:00Z">
            <w:rPr>
              <w:lang w:val="ru-RU"/>
            </w:rPr>
          </w:rPrChange>
        </w:rPr>
        <w:t>/</w:t>
      </w:r>
      <w:r>
        <w:rPr>
          <w:rStyle w:val="InternetLink"/>
        </w:rPr>
        <w:t>p</w:t>
      </w:r>
      <w:r w:rsidRPr="00A813EA">
        <w:rPr>
          <w:rStyle w:val="InternetLink"/>
          <w:lang w:val="ru-RU"/>
          <w:rPrChange w:id="310" w:author="Zvorskyi Ivan" w:date="2015-10-30T11:44:00Z">
            <w:rPr>
              <w:lang w:val="ru-RU"/>
            </w:rPr>
          </w:rPrChange>
        </w:rPr>
        <w:t>/</w:t>
      </w:r>
      <w:r>
        <w:rPr>
          <w:rStyle w:val="InternetLink"/>
        </w:rPr>
        <w:t>portfolio</w:t>
      </w:r>
      <w:r w:rsidRPr="00A813EA">
        <w:rPr>
          <w:rStyle w:val="InternetLink"/>
          <w:lang w:val="ru-RU"/>
          <w:rPrChange w:id="311" w:author="Zvorskyi Ivan" w:date="2015-10-30T11:44:00Z">
            <w:rPr>
              <w:lang w:val="ru-RU"/>
            </w:rPr>
          </w:rPrChange>
        </w:rPr>
        <w:t>.</w:t>
      </w:r>
      <w:r>
        <w:rPr>
          <w:rStyle w:val="InternetLink"/>
        </w:rPr>
        <w:t>html</w:t>
      </w:r>
      <w:r>
        <w:rPr>
          <w:rStyle w:val="InternetLink"/>
        </w:rPr>
        <w:fldChar w:fldCharType="end"/>
      </w:r>
    </w:p>
    <w:p w14:paraId="578CE322" w14:textId="77777777" w:rsidR="00C627B2" w:rsidRDefault="0049422C">
      <w:pPr>
        <w:pStyle w:val="1"/>
        <w:rPr>
          <w:lang w:val="uk-UA"/>
        </w:rPr>
      </w:pPr>
      <w:r>
        <w:fldChar w:fldCharType="begin"/>
      </w:r>
      <w:r w:rsidRPr="00A813EA">
        <w:rPr>
          <w:lang w:val="ru-RU"/>
          <w:rPrChange w:id="312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313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314" w:author="Zvorskyi Ivan" w:date="2015-10-30T11:44:00Z">
            <w:rPr/>
          </w:rPrChange>
        </w:rPr>
        <w:instrText xml:space="preserve"> </w:instrText>
      </w:r>
      <w:r>
        <w:fldChar w:fldCharType="separate"/>
      </w:r>
      <w:ins w:id="315" w:author="Zvorskyi Ivan" w:date="2015-08-10T17:52:00Z">
        <w:r>
          <w:rPr>
            <w:rStyle w:val="InternetLink"/>
          </w:rPr>
          <w:t>http</w:t>
        </w:r>
        <w:r>
          <w:rPr>
            <w:rStyle w:val="InternetLink"/>
            <w:lang w:val="ru-RU"/>
          </w:rPr>
          <w:t>://</w:t>
        </w:r>
      </w:ins>
      <w:r>
        <w:rPr>
          <w:rStyle w:val="InternetLink"/>
        </w:rPr>
        <w:t>schier</w:t>
      </w:r>
      <w:r w:rsidRPr="00A813EA">
        <w:rPr>
          <w:rStyle w:val="InternetLink"/>
          <w:lang w:val="ru-RU"/>
          <w:rPrChange w:id="316" w:author="Zvorskyi Ivan" w:date="2015-10-30T11:44:00Z">
            <w:rPr>
              <w:lang w:val="ru-RU"/>
            </w:rPr>
          </w:rPrChange>
        </w:rPr>
        <w:t>.</w:t>
      </w:r>
      <w:r>
        <w:rPr>
          <w:rStyle w:val="InternetLink"/>
        </w:rPr>
        <w:t>co</w:t>
      </w:r>
      <w:r w:rsidRPr="00A813EA">
        <w:rPr>
          <w:rStyle w:val="InternetLink"/>
          <w:lang w:val="ru-RU"/>
          <w:rPrChange w:id="317" w:author="Zvorskyi Ivan" w:date="2015-10-30T11:44:00Z">
            <w:rPr>
              <w:lang w:val="ru-RU"/>
            </w:rPr>
          </w:rPrChange>
        </w:rPr>
        <w:t>/</w:t>
      </w:r>
      <w:r>
        <w:rPr>
          <w:rStyle w:val="InternetLink"/>
        </w:rPr>
        <w:t>blog</w:t>
      </w:r>
      <w:r w:rsidRPr="00A813EA">
        <w:rPr>
          <w:rStyle w:val="InternetLink"/>
          <w:lang w:val="ru-RU"/>
          <w:rPrChange w:id="318" w:author="Zvorskyi Ivan" w:date="2015-10-30T11:44:00Z">
            <w:rPr>
              <w:lang w:val="ru-RU"/>
            </w:rPr>
          </w:rPrChange>
        </w:rPr>
        <w:t>/2014/10/22/</w:t>
      </w:r>
      <w:r>
        <w:rPr>
          <w:rStyle w:val="InternetLink"/>
        </w:rPr>
        <w:t>pure</w:t>
      </w:r>
      <w:r w:rsidRPr="00A813EA">
        <w:rPr>
          <w:rStyle w:val="InternetLink"/>
          <w:lang w:val="ru-RU"/>
          <w:rPrChange w:id="319" w:author="Zvorskyi Ivan" w:date="2015-10-30T11:44:00Z">
            <w:rPr>
              <w:lang w:val="ru-RU"/>
            </w:rPr>
          </w:rPrChange>
        </w:rPr>
        <w:t>-</w:t>
      </w:r>
      <w:r>
        <w:rPr>
          <w:rStyle w:val="InternetLink"/>
        </w:rPr>
        <w:t>html</w:t>
      </w:r>
      <w:r w:rsidRPr="00A813EA">
        <w:rPr>
          <w:rStyle w:val="InternetLink"/>
          <w:lang w:val="ru-RU"/>
          <w:rPrChange w:id="320" w:author="Zvorskyi Ivan" w:date="2015-10-30T11:44:00Z">
            <w:rPr>
              <w:lang w:val="ru-RU"/>
            </w:rPr>
          </w:rPrChange>
        </w:rPr>
        <w:t>-</w:t>
      </w:r>
      <w:r>
        <w:rPr>
          <w:rStyle w:val="InternetLink"/>
        </w:rPr>
        <w:t>share</w:t>
      </w:r>
      <w:r w:rsidRPr="00A813EA">
        <w:rPr>
          <w:rStyle w:val="InternetLink"/>
          <w:lang w:val="ru-RU"/>
          <w:rPrChange w:id="321" w:author="Zvorskyi Ivan" w:date="2015-10-30T11:44:00Z">
            <w:rPr>
              <w:lang w:val="ru-RU"/>
            </w:rPr>
          </w:rPrChange>
        </w:rPr>
        <w:t>-</w:t>
      </w:r>
      <w:r>
        <w:rPr>
          <w:rStyle w:val="InternetLink"/>
        </w:rPr>
        <w:t>buttons</w:t>
      </w:r>
      <w:r w:rsidRPr="00A813EA">
        <w:rPr>
          <w:rStyle w:val="InternetLink"/>
          <w:lang w:val="ru-RU"/>
          <w:rPrChange w:id="322" w:author="Zvorskyi Ivan" w:date="2015-10-30T11:44:00Z">
            <w:rPr>
              <w:lang w:val="ru-RU"/>
            </w:rPr>
          </w:rPrChange>
        </w:rPr>
        <w:t>.</w:t>
      </w:r>
      <w:r>
        <w:rPr>
          <w:rStyle w:val="InternetLink"/>
        </w:rPr>
        <w:t>html</w:t>
      </w:r>
      <w:r>
        <w:rPr>
          <w:rStyle w:val="InternetLink"/>
        </w:rPr>
        <w:fldChar w:fldCharType="end"/>
      </w:r>
      <w:r>
        <w:rPr>
          <w:lang w:val="ru-RU"/>
        </w:rPr>
        <w:tab/>
        <w:t>як використовувати под</w:t>
      </w:r>
      <w:r>
        <w:rPr>
          <w:lang w:val="uk-UA"/>
        </w:rPr>
        <w:t>ілитися в соц мережах</w:t>
      </w:r>
    </w:p>
    <w:p w14:paraId="52F26F69" w14:textId="77777777" w:rsidR="00C627B2" w:rsidRDefault="0049422C">
      <w:pPr>
        <w:pStyle w:val="1"/>
        <w:rPr>
          <w:lang w:val="ru-RU"/>
        </w:rPr>
      </w:pPr>
      <w:r>
        <w:fldChar w:fldCharType="begin"/>
      </w:r>
      <w:r w:rsidRPr="00A813EA">
        <w:rPr>
          <w:lang w:val="ru-RU"/>
          <w:rPrChange w:id="323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324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325" w:author="Zvorskyi Ivan" w:date="2015-10-30T11:44:00Z">
            <w:rPr/>
          </w:rPrChange>
        </w:rPr>
        <w:instrText xml:space="preserve"> </w:instrText>
      </w:r>
      <w:r>
        <w:fldChar w:fldCharType="separate"/>
      </w:r>
      <w:ins w:id="326" w:author="Zvorskyi Ivan" w:date="2015-08-10T17:52:00Z">
        <w:r>
          <w:rPr>
            <w:rStyle w:val="InternetLink"/>
            <w:lang w:val="ru-RU"/>
          </w:rPr>
          <w:t>https://github.com/christill/instaslider</w:t>
        </w:r>
      </w:ins>
      <w:r>
        <w:rPr>
          <w:rStyle w:val="InternetLink"/>
          <w:lang w:val="ru-RU"/>
        </w:rPr>
        <w:fldChar w:fldCharType="end"/>
      </w:r>
      <w:ins w:id="327" w:author="Zvorskyi Ivan" w:date="2015-08-10T17:52:00Z">
        <w:r>
          <w:rPr>
            <w:lang w:val="ru-RU"/>
          </w:rPr>
          <w:t xml:space="preserve">  карусель для фоток з інсту</w:t>
        </w:r>
      </w:ins>
    </w:p>
    <w:p w14:paraId="39A8E3BD" w14:textId="77777777" w:rsidR="00C627B2" w:rsidRDefault="00C627B2">
      <w:pPr>
        <w:pStyle w:val="1"/>
        <w:rPr>
          <w:lang w:val="ru-RU"/>
        </w:rPr>
      </w:pPr>
    </w:p>
    <w:p w14:paraId="1F35A646" w14:textId="77777777" w:rsidR="00C627B2" w:rsidRPr="00A813EA" w:rsidRDefault="0049422C">
      <w:pPr>
        <w:pStyle w:val="1"/>
        <w:rPr>
          <w:lang w:val="ru-RU"/>
          <w:rPrChange w:id="328" w:author="Zvorskyi Ivan" w:date="2015-10-30T11:44:00Z">
            <w:rPr/>
          </w:rPrChange>
        </w:rPr>
      </w:pPr>
      <w:ins w:id="329" w:author="Zvorskyi Ivan" w:date="2015-08-18T09:56:00Z">
        <w:r>
          <w:rPr>
            <w:lang w:val="ru-RU"/>
          </w:rPr>
          <w:t xml:space="preserve">Використовувати </w:t>
        </w:r>
        <w:r>
          <w:t>SVG</w:t>
        </w:r>
        <w:r>
          <w:rPr>
            <w:lang w:val="ru-RU"/>
          </w:rPr>
          <w:t xml:space="preserve"> </w:t>
        </w:r>
      </w:ins>
      <w:r>
        <w:rPr>
          <w:lang w:val="ru-RU"/>
        </w:rPr>
        <w:t>зам</w:t>
      </w:r>
      <w:ins w:id="330" w:author="Zvorskyi Ivan" w:date="2015-08-18T09:57:00Z">
        <w:r>
          <w:rPr>
            <w:lang w:val="ru-RU"/>
          </w:rPr>
          <w:t xml:space="preserve">ість </w:t>
        </w:r>
        <w:r>
          <w:t>png</w:t>
        </w:r>
      </w:ins>
    </w:p>
    <w:p w14:paraId="68389262" w14:textId="77777777" w:rsidR="00C627B2" w:rsidRDefault="00E40286">
      <w:pPr>
        <w:pStyle w:val="1"/>
        <w:widowControl/>
        <w:suppressAutoHyphens w:val="0"/>
        <w:rPr>
          <w:ins w:id="331" w:author="Zvorskyi Ivan" w:date="2015-10-30T12:39:00Z"/>
        </w:rPr>
      </w:pPr>
      <w:ins w:id="332" w:author="Zvorskyi Ivan" w:date="2015-10-30T12:39:00Z">
        <w:r>
          <w:t>En-ru:</w:t>
        </w:r>
      </w:ins>
    </w:p>
    <w:p w14:paraId="5D54BA54" w14:textId="77777777" w:rsidR="00E40286" w:rsidRDefault="00E40286">
      <w:pPr>
        <w:pStyle w:val="1"/>
        <w:widowControl/>
        <w:suppressAutoHyphens w:val="0"/>
        <w:rPr>
          <w:ins w:id="333" w:author="Zvorskyi Ivan" w:date="2015-10-30T12:39:00Z"/>
        </w:rPr>
      </w:pPr>
    </w:p>
    <w:p w14:paraId="167D049B" w14:textId="77777777" w:rsidR="00E40286" w:rsidRDefault="00E40286">
      <w:pPr>
        <w:pStyle w:val="1"/>
        <w:widowControl/>
        <w:suppressAutoHyphens w:val="0"/>
        <w:rPr>
          <w:ins w:id="334" w:author="Zvorskyi Ivan" w:date="2015-10-30T12:39:00Z"/>
        </w:rPr>
      </w:pPr>
      <w:ins w:id="335" w:author="Zvorskyi Ivan" w:date="2015-10-30T12:39:00Z">
        <w:r>
          <w:t>All:</w:t>
        </w:r>
      </w:ins>
    </w:p>
    <w:p w14:paraId="55266ADA" w14:textId="77777777" w:rsidR="00E40286" w:rsidRDefault="00E40286">
      <w:pPr>
        <w:pStyle w:val="1"/>
        <w:widowControl/>
        <w:suppressAutoHyphens w:val="0"/>
        <w:rPr>
          <w:ins w:id="336" w:author="Zvorskyi Ivan" w:date="2015-10-30T12:53:00Z"/>
        </w:rPr>
      </w:pPr>
      <w:ins w:id="337" w:author="Zvorskyi Ivan" w:date="2015-10-30T12:39:00Z">
        <w:r>
          <w:t>At sidebar  - about me</w:t>
        </w:r>
      </w:ins>
    </w:p>
    <w:p w14:paraId="3DDDFE0B" w14:textId="77777777" w:rsidR="003B529D" w:rsidRDefault="003B529D">
      <w:pPr>
        <w:pStyle w:val="1"/>
        <w:widowControl/>
        <w:suppressAutoHyphens w:val="0"/>
        <w:rPr>
          <w:ins w:id="338" w:author="Zvorskyi Ivan" w:date="2015-10-30T12:53:00Z"/>
        </w:rPr>
      </w:pPr>
      <w:ins w:id="339" w:author="Zvorskyi Ivan" w:date="2015-10-30T12:53:00Z">
        <w:r>
          <w:t>Full about me page</w:t>
        </w:r>
      </w:ins>
    </w:p>
    <w:p w14:paraId="0867C577" w14:textId="77777777" w:rsidR="003B529D" w:rsidRDefault="003B529D">
      <w:pPr>
        <w:pStyle w:val="1"/>
        <w:widowControl/>
        <w:suppressAutoHyphens w:val="0"/>
        <w:rPr>
          <w:ins w:id="340" w:author="Zvorskyi Ivan" w:date="2015-10-30T12:54:00Z"/>
        </w:rPr>
      </w:pPr>
      <w:ins w:id="341" w:author="Zvorskyi Ivan" w:date="2015-10-30T12:53:00Z">
        <w:r>
          <w:t>Blog descriptions</w:t>
        </w:r>
      </w:ins>
      <w:ins w:id="342" w:author="Zvorskyi Ivan" w:date="2015-10-30T12:55:00Z">
        <w:r>
          <w:t xml:space="preserve"> + contractors</w:t>
        </w:r>
      </w:ins>
    </w:p>
    <w:p w14:paraId="100F1510" w14:textId="77777777" w:rsidR="003B529D" w:rsidRDefault="003B529D">
      <w:pPr>
        <w:pStyle w:val="1"/>
        <w:widowControl/>
        <w:suppressAutoHyphens w:val="0"/>
        <w:rPr>
          <w:ins w:id="343" w:author="Zvorskyi Ivan" w:date="2015-10-30T12:54:00Z"/>
        </w:rPr>
      </w:pPr>
      <w:ins w:id="344" w:author="Zvorskyi Ivan" w:date="2015-10-30T12:54:00Z">
        <w:r>
          <w:t>Full services</w:t>
        </w:r>
      </w:ins>
    </w:p>
    <w:p w14:paraId="2DA7CE72" w14:textId="77777777" w:rsidR="003B529D" w:rsidRDefault="003B529D">
      <w:pPr>
        <w:pStyle w:val="1"/>
        <w:widowControl/>
        <w:suppressAutoHyphens w:val="0"/>
        <w:rPr>
          <w:ins w:id="345" w:author="Zvorskyi Ivan" w:date="2015-10-30T12:54:00Z"/>
        </w:rPr>
      </w:pPr>
      <w:ins w:id="346" w:author="Zvorskyi Ivan" w:date="2015-10-30T12:54:00Z">
        <w:r>
          <w:t>Feedback revievs</w:t>
        </w:r>
      </w:ins>
    </w:p>
    <w:p w14:paraId="19A7B7C5" w14:textId="77777777" w:rsidR="003B529D" w:rsidRPr="00E40286" w:rsidRDefault="003B529D">
      <w:pPr>
        <w:pStyle w:val="1"/>
        <w:widowControl/>
        <w:suppressAutoHyphens w:val="0"/>
        <w:rPr>
          <w:rPrChange w:id="347" w:author="Zvorskyi Ivan" w:date="2015-10-30T12:39:00Z">
            <w:rPr>
              <w:lang w:val="ru-RU"/>
            </w:rPr>
          </w:rPrChange>
        </w:rPr>
      </w:pPr>
      <w:ins w:id="348" w:author="Zvorskyi Ivan" w:date="2015-10-30T12:55:00Z">
        <w:r>
          <w:t xml:space="preserve">Contacts text , calendar? Placeholders, </w:t>
        </w:r>
      </w:ins>
      <w:ins w:id="349" w:author="Zvorskyi Ivan" w:date="2015-10-30T13:00:00Z">
        <w:r w:rsidR="005968F6">
          <w:t>error msg</w:t>
        </w:r>
      </w:ins>
    </w:p>
    <w:p w14:paraId="5241B790" w14:textId="77777777" w:rsidR="00C627B2" w:rsidRDefault="0049422C">
      <w:pPr>
        <w:pStyle w:val="1"/>
        <w:pageBreakBefore/>
        <w:rPr>
          <w:lang w:val="ru-RU"/>
        </w:rPr>
      </w:pPr>
      <w:ins w:id="350" w:author="Zvorskyi Ivan" w:date="2015-08-18T10:39:00Z">
        <w:r>
          <w:rPr>
            <w:lang w:val="ru-RU"/>
          </w:rPr>
          <w:lastRenderedPageBreak/>
          <w:t>Моменти для обговорення:</w:t>
        </w:r>
      </w:ins>
    </w:p>
    <w:p w14:paraId="3E2BF597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51" w:author="Zvorskyi Ivan" w:date="2015-08-18T10:39:00Z">
        <w:r>
          <w:rPr>
            <w:lang w:val="ru-RU"/>
          </w:rPr>
          <w:t>Повед</w:t>
        </w:r>
      </w:ins>
      <w:ins w:id="352" w:author="Zvorskyi Ivan" w:date="2015-08-18T10:40:00Z">
        <w:r>
          <w:rPr>
            <w:lang w:val="ru-RU"/>
          </w:rPr>
          <w:t>і</w:t>
        </w:r>
      </w:ins>
      <w:ins w:id="353" w:author="Zvorskyi Ivan" w:date="2015-08-18T10:39:00Z">
        <w:r>
          <w:rPr>
            <w:lang w:val="ru-RU"/>
          </w:rPr>
          <w:t>нка</w:t>
        </w:r>
      </w:ins>
      <w:ins w:id="354" w:author="Zvorskyi Ivan" w:date="2015-08-18T10:40:00Z">
        <w:r>
          <w:rPr>
            <w:lang w:val="ru-RU"/>
          </w:rPr>
          <w:t>(вигляд) меню для мобільних пристроїв</w:t>
        </w:r>
      </w:ins>
      <w:ins w:id="355" w:author="Zvorskyi Ivan" w:date="2015-08-18T11:04:00Z">
        <w:r>
          <w:rPr>
            <w:lang w:val="ru-RU"/>
          </w:rPr>
          <w:t xml:space="preserve"> </w:t>
        </w:r>
      </w:ins>
      <w:r>
        <w:rPr>
          <w:lang w:val="ru-RU"/>
        </w:rPr>
        <w:t>зникнення панел</w:t>
      </w:r>
      <w:ins w:id="356" w:author="Zvorskyi Ivan" w:date="2015-08-18T11:05:00Z">
        <w:r>
          <w:rPr>
            <w:lang w:val="ru-RU"/>
          </w:rPr>
          <w:t>і</w:t>
        </w:r>
      </w:ins>
    </w:p>
    <w:p w14:paraId="3779795F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57" w:author="Zvorskyi Ivan" w:date="2015-08-18T10:40:00Z">
        <w:r>
          <w:rPr>
            <w:lang w:val="ru-RU"/>
          </w:rPr>
          <w:t>Розміри картинок(фотографій)</w:t>
        </w:r>
      </w:ins>
    </w:p>
    <w:p w14:paraId="4A321158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58" w:author="Zvorskyi Ivan" w:date="2015-08-18T10:41:00Z">
        <w:r>
          <w:rPr>
            <w:lang w:val="ru-RU"/>
          </w:rPr>
          <w:t>Підсвічення меню(</w:t>
        </w:r>
      </w:ins>
      <w:ins w:id="359" w:author="Zvorskyi Ivan" w:date="2015-08-18T10:42:00Z">
        <w:r>
          <w:rPr>
            <w:lang w:val="ru-RU"/>
          </w:rPr>
          <w:t>соціальних іконок</w:t>
        </w:r>
      </w:ins>
      <w:ins w:id="360" w:author="Zvorskyi Ivan" w:date="2015-08-18T10:41:00Z">
        <w:r>
          <w:rPr>
            <w:lang w:val="ru-RU"/>
          </w:rPr>
          <w:t>)</w:t>
        </w:r>
      </w:ins>
      <w:ins w:id="361" w:author="Zvorskyi Ivan" w:date="2015-08-18T10:42:00Z">
        <w:r>
          <w:rPr>
            <w:lang w:val="ru-RU"/>
          </w:rPr>
          <w:t xml:space="preserve"> при наведенні</w:t>
        </w:r>
      </w:ins>
    </w:p>
    <w:p w14:paraId="7DD04305" w14:textId="77777777" w:rsidR="00C627B2" w:rsidRDefault="0049422C">
      <w:pPr>
        <w:pStyle w:val="ae"/>
        <w:rPr>
          <w:lang w:val="ru-RU"/>
        </w:rPr>
      </w:pPr>
      <w:ins w:id="362" w:author="Unknown Author" w:date="2015-08-18T21:53:00Z">
        <w:r>
          <w:rPr>
            <w:lang w:val="ru-RU"/>
          </w:rPr>
          <w:t>чорний колір для соц іконок</w:t>
        </w:r>
      </w:ins>
      <w:ins w:id="363" w:author="Unknown Author" w:date="2015-08-18T21:54:00Z">
        <w:r>
          <w:rPr>
            <w:lang w:val="ru-RU"/>
          </w:rPr>
          <w:t xml:space="preserve"> + меню сірий</w:t>
        </w:r>
      </w:ins>
    </w:p>
    <w:p w14:paraId="39A7FFCB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64" w:author="Zvorskyi Ivan" w:date="2015-08-18T10:42:00Z">
        <w:r>
          <w:rPr>
            <w:lang w:val="ru-RU"/>
          </w:rPr>
          <w:t xml:space="preserve">Вигляд кнопок поділитися в </w:t>
        </w:r>
      </w:ins>
      <w:ins w:id="365" w:author="Unknown Author" w:date="2015-08-18T22:43:00Z">
        <w:r>
          <w:rPr>
            <w:lang w:val="ru-RU"/>
          </w:rPr>
          <w:t>«</w:t>
        </w:r>
      </w:ins>
      <w:ins w:id="366" w:author="Zvorskyi Ivan" w:date="2015-08-18T10:42:00Z">
        <w:r>
          <w:rPr>
            <w:lang w:val="ru-RU"/>
          </w:rPr>
          <w:t>блог</w:t>
        </w:r>
      </w:ins>
      <w:ins w:id="367" w:author="Unknown Author" w:date="2015-08-18T22:43:00Z">
        <w:r>
          <w:rPr>
            <w:lang w:val="ru-RU"/>
          </w:rPr>
          <w:t>»</w:t>
        </w:r>
      </w:ins>
    </w:p>
    <w:p w14:paraId="7D0CD4A7" w14:textId="77777777" w:rsidR="00C627B2" w:rsidRDefault="0049422C">
      <w:pPr>
        <w:pStyle w:val="ae"/>
        <w:numPr>
          <w:ilvl w:val="0"/>
          <w:numId w:val="1"/>
        </w:numPr>
        <w:rPr>
          <w:lang w:val="uk-UA"/>
        </w:rPr>
      </w:pPr>
      <w:ins w:id="368" w:author="Zvorskyi Ivan" w:date="2015-08-18T11:04:00Z">
        <w:r>
          <w:t>Loader view</w:t>
        </w:r>
      </w:ins>
      <w:ins w:id="369" w:author="Zvorskyi Ivan" w:date="2015-08-18T17:57:00Z">
        <w:r>
          <w:rPr>
            <w:lang w:val="uk-UA"/>
          </w:rPr>
          <w:t>(</w:t>
        </w:r>
        <w:r>
          <w:t>accept or no</w:t>
        </w:r>
        <w:r>
          <w:rPr>
            <w:lang w:val="uk-UA"/>
          </w:rPr>
          <w:t>)</w:t>
        </w:r>
      </w:ins>
    </w:p>
    <w:p w14:paraId="7046F690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70" w:author="Zvorskyi Ivan" w:date="2015-08-18T12:17:00Z">
        <w:r>
          <w:rPr>
            <w:lang w:val="uk-UA"/>
          </w:rPr>
          <w:t xml:space="preserve"> </w:t>
        </w:r>
      </w:ins>
      <w:ins w:id="371" w:author="Zvorskyi Ivan" w:date="2015-08-18T17:57:00Z">
        <w:r>
          <w:rPr>
            <w:lang w:val="ru-RU"/>
          </w:rPr>
          <w:t>Вигляд календаря</w:t>
        </w:r>
      </w:ins>
    </w:p>
    <w:p w14:paraId="6D6DE1BA" w14:textId="77777777" w:rsidR="00C627B2" w:rsidRPr="00A813EA" w:rsidRDefault="0049422C">
      <w:pPr>
        <w:pStyle w:val="ae"/>
        <w:rPr>
          <w:rStyle w:val="InternetLink"/>
          <w:lang w:val="ru-RU"/>
          <w:rPrChange w:id="372" w:author="Zvorskyi Ivan" w:date="2015-10-30T11:44:00Z">
            <w:rPr>
              <w:rStyle w:val="InternetLink"/>
            </w:rPr>
          </w:rPrChange>
        </w:rPr>
      </w:pPr>
      <w:r>
        <w:fldChar w:fldCharType="begin"/>
      </w:r>
      <w:r w:rsidRPr="00A813EA">
        <w:rPr>
          <w:lang w:val="ru-RU"/>
          <w:rPrChange w:id="373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374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375" w:author="Zvorskyi Ivan" w:date="2015-10-30T11:44:00Z">
            <w:rPr/>
          </w:rPrChange>
        </w:rPr>
        <w:instrText xml:space="preserve"> </w:instrText>
      </w:r>
      <w:r>
        <w:fldChar w:fldCharType="separate"/>
      </w:r>
      <w:bookmarkStart w:id="376" w:name="__DdeLink__608_1857045161"/>
      <w:bookmarkEnd w:id="376"/>
      <w:ins w:id="377" w:author="Zvorskyi Ivan" w:date="2015-08-18T17:58:00Z">
        <w:r>
          <w:rPr>
            <w:rStyle w:val="InternetLink"/>
          </w:rPr>
          <w:t>http</w:t>
        </w:r>
        <w:r>
          <w:rPr>
            <w:rStyle w:val="InternetLink"/>
            <w:lang w:val="ru-RU"/>
          </w:rPr>
          <w:t>://</w:t>
        </w:r>
      </w:ins>
      <w:r>
        <w:rPr>
          <w:rStyle w:val="InternetLink"/>
        </w:rPr>
        <w:t>codepen</w:t>
      </w:r>
      <w:r w:rsidRPr="00A813EA">
        <w:rPr>
          <w:rStyle w:val="InternetLink"/>
          <w:lang w:val="ru-RU"/>
          <w:rPrChange w:id="378" w:author="Zvorskyi Ivan" w:date="2015-10-30T11:44:00Z">
            <w:rPr>
              <w:lang w:val="ru-RU"/>
            </w:rPr>
          </w:rPrChange>
        </w:rPr>
        <w:t>.</w:t>
      </w:r>
      <w:r>
        <w:rPr>
          <w:rStyle w:val="InternetLink"/>
        </w:rPr>
        <w:t>io</w:t>
      </w:r>
      <w:r w:rsidRPr="00A813EA">
        <w:rPr>
          <w:rStyle w:val="InternetLink"/>
          <w:lang w:val="ru-RU"/>
          <w:rPrChange w:id="379" w:author="Zvorskyi Ivan" w:date="2015-10-30T11:44:00Z">
            <w:rPr>
              <w:lang w:val="ru-RU"/>
            </w:rPr>
          </w:rPrChange>
        </w:rPr>
        <w:t>/</w:t>
      </w:r>
      <w:r>
        <w:rPr>
          <w:rStyle w:val="InternetLink"/>
        </w:rPr>
        <w:t>maggiben</w:t>
      </w:r>
      <w:r w:rsidRPr="00A813EA">
        <w:rPr>
          <w:rStyle w:val="InternetLink"/>
          <w:lang w:val="ru-RU"/>
          <w:rPrChange w:id="380" w:author="Zvorskyi Ivan" w:date="2015-10-30T11:44:00Z">
            <w:rPr>
              <w:lang w:val="ru-RU"/>
            </w:rPr>
          </w:rPrChange>
        </w:rPr>
        <w:t>/</w:t>
      </w:r>
      <w:r>
        <w:rPr>
          <w:rStyle w:val="InternetLink"/>
        </w:rPr>
        <w:t>pen</w:t>
      </w:r>
      <w:r w:rsidRPr="00A813EA">
        <w:rPr>
          <w:rStyle w:val="InternetLink"/>
          <w:lang w:val="ru-RU"/>
          <w:rPrChange w:id="381" w:author="Zvorskyi Ivan" w:date="2015-10-30T11:44:00Z">
            <w:rPr>
              <w:lang w:val="ru-RU"/>
            </w:rPr>
          </w:rPrChange>
        </w:rPr>
        <w:t>/</w:t>
      </w:r>
      <w:r>
        <w:rPr>
          <w:rStyle w:val="InternetLink"/>
        </w:rPr>
        <w:t>OPmLBW</w:t>
      </w:r>
      <w:r>
        <w:rPr>
          <w:rStyle w:val="InternetLink"/>
        </w:rPr>
        <w:fldChar w:fldCharType="end"/>
      </w:r>
    </w:p>
    <w:p w14:paraId="2B79A0AC" w14:textId="77777777" w:rsidR="00C627B2" w:rsidRDefault="0049422C">
      <w:pPr>
        <w:pStyle w:val="ae"/>
        <w:rPr>
          <w:rStyle w:val="VisitedInternetLink"/>
          <w:lang w:val="uk-UA"/>
        </w:rPr>
      </w:pPr>
      <w:r>
        <w:fldChar w:fldCharType="begin"/>
      </w:r>
      <w:r w:rsidRPr="00A813EA">
        <w:rPr>
          <w:lang w:val="ru-RU"/>
          <w:rPrChange w:id="382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383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384" w:author="Zvorskyi Ivan" w:date="2015-10-30T11:44:00Z">
            <w:rPr/>
          </w:rPrChange>
        </w:rPr>
        <w:instrText xml:space="preserve"> </w:instrText>
      </w:r>
      <w:r>
        <w:fldChar w:fldCharType="separate"/>
      </w:r>
      <w:ins w:id="385" w:author="Zvorskyi Ivan" w:date="2015-08-18T18:00:00Z">
        <w:r>
          <w:rPr>
            <w:rStyle w:val="VisitedInternetLink"/>
            <w:lang w:val="uk-UA"/>
          </w:rPr>
          <w:t>http://fullcalendar.io/</w:t>
        </w:r>
      </w:ins>
      <w:r>
        <w:rPr>
          <w:rStyle w:val="VisitedInternetLink"/>
          <w:lang w:val="uk-UA"/>
        </w:rPr>
        <w:fldChar w:fldCharType="end"/>
      </w:r>
    </w:p>
    <w:p w14:paraId="7415A2F3" w14:textId="77777777" w:rsidR="00C627B2" w:rsidRDefault="00C627B2">
      <w:pPr>
        <w:pStyle w:val="ae"/>
        <w:rPr>
          <w:lang w:val="ru-RU"/>
        </w:rPr>
      </w:pPr>
    </w:p>
    <w:p w14:paraId="7D193484" w14:textId="77777777" w:rsidR="00C627B2" w:rsidRDefault="0049422C">
      <w:pPr>
        <w:pStyle w:val="ae"/>
        <w:rPr>
          <w:lang w:val="ru-RU"/>
        </w:rPr>
      </w:pPr>
      <w:ins w:id="386" w:author="Unknown Author" w:date="2015-08-18T21:55:00Z">
        <w:r>
          <w:rPr>
            <w:lang w:val="ru-RU"/>
          </w:rPr>
          <w:t xml:space="preserve">зміна кольору </w:t>
        </w:r>
      </w:ins>
      <w:ins w:id="387" w:author="Unknown Author" w:date="2015-08-18T22:54:00Z">
        <w:r>
          <w:rPr>
            <w:lang w:val="ru-RU"/>
          </w:rPr>
          <w:t>–</w:t>
        </w:r>
      </w:ins>
      <w:ins w:id="388" w:author="Unknown Author" w:date="2015-08-18T21:55:00Z">
        <w:r>
          <w:rPr>
            <w:lang w:val="ru-RU"/>
          </w:rPr>
          <w:t xml:space="preserve"> форми всіх активних ссилок</w:t>
        </w:r>
      </w:ins>
    </w:p>
    <w:p w14:paraId="4B00B00D" w14:textId="77777777" w:rsidR="00C627B2" w:rsidRDefault="00C627B2">
      <w:pPr>
        <w:pStyle w:val="ae"/>
        <w:rPr>
          <w:lang w:val="ru-RU"/>
        </w:rPr>
      </w:pPr>
    </w:p>
    <w:p w14:paraId="746EC58D" w14:textId="77777777" w:rsidR="00C627B2" w:rsidRPr="00A813EA" w:rsidRDefault="0049422C">
      <w:pPr>
        <w:pStyle w:val="ae"/>
        <w:rPr>
          <w:lang w:val="ru-RU"/>
          <w:rPrChange w:id="389" w:author="Zvorskyi Ivan" w:date="2015-10-30T11:44:00Z">
            <w:rPr/>
          </w:rPrChange>
        </w:rPr>
      </w:pPr>
      <w:ins w:id="390" w:author="Unknown Author" w:date="2015-08-18T21:55:00Z">
        <w:r>
          <w:rPr>
            <w:lang w:val="ru-RU"/>
          </w:rPr>
          <w:t xml:space="preserve">Стандартний фейсбук комент бар + можливість динамічно змінюватись на </w:t>
        </w:r>
      </w:ins>
      <w:r>
        <w:t>Vkontacte</w:t>
      </w:r>
      <w:r>
        <w:rPr>
          <w:lang w:val="ru-RU"/>
        </w:rPr>
        <w:t xml:space="preserve"> </w:t>
      </w:r>
      <w:r>
        <w:t>bar</w:t>
      </w:r>
    </w:p>
    <w:p w14:paraId="589DA277" w14:textId="77777777" w:rsidR="00C627B2" w:rsidRDefault="00C627B2">
      <w:pPr>
        <w:pStyle w:val="ae"/>
        <w:rPr>
          <w:lang w:val="ru-RU"/>
        </w:rPr>
      </w:pPr>
    </w:p>
    <w:p w14:paraId="326E8CF8" w14:textId="77777777" w:rsidR="00C627B2" w:rsidRDefault="0049422C">
      <w:pPr>
        <w:pStyle w:val="ae"/>
        <w:rPr>
          <w:lang w:val="ru-RU"/>
        </w:rPr>
      </w:pPr>
      <w:ins w:id="391" w:author="Unknown Author" w:date="2015-08-18T21:55:00Z">
        <w:r>
          <w:rPr>
            <w:lang w:val="ru-RU"/>
          </w:rPr>
          <w:t>Фіксована величина контенту і хеадеру 1000</w:t>
        </w:r>
      </w:ins>
      <w:r>
        <w:t>px</w:t>
      </w:r>
      <w:r>
        <w:rPr>
          <w:lang w:val="ru-RU"/>
        </w:rPr>
        <w:t xml:space="preserve"> по фотографии по ширине меню</w:t>
      </w:r>
    </w:p>
    <w:p w14:paraId="5622C27C" w14:textId="77777777" w:rsidR="00C627B2" w:rsidRDefault="00C627B2">
      <w:pPr>
        <w:pStyle w:val="ae"/>
        <w:rPr>
          <w:lang w:val="ru-RU"/>
        </w:rPr>
      </w:pPr>
    </w:p>
    <w:p w14:paraId="0E8BF853" w14:textId="77777777" w:rsidR="00C627B2" w:rsidRDefault="0049422C">
      <w:pPr>
        <w:pStyle w:val="ae"/>
        <w:rPr>
          <w:lang w:val="ru-RU"/>
        </w:rPr>
      </w:pPr>
      <w:ins w:id="392" w:author="Unknown Author" w:date="2015-08-18T21:55:00Z">
        <w:r>
          <w:rPr>
            <w:lang w:val="ru-RU"/>
          </w:rPr>
          <w:t>Сірий Пін справа вгорі + на блогі</w:t>
        </w:r>
      </w:ins>
    </w:p>
    <w:p w14:paraId="2AC2437F" w14:textId="77777777" w:rsidR="00C627B2" w:rsidRDefault="0049422C">
      <w:pPr>
        <w:pStyle w:val="ae"/>
        <w:jc w:val="right"/>
        <w:rPr>
          <w:lang w:val="ru-RU"/>
        </w:rPr>
      </w:pPr>
      <w:del w:id="393" w:author="Zvorskyi Ivan" w:date="2015-10-30T12:27:00Z">
        <w:r w:rsidDel="00682DDC">
          <w:rPr>
            <w:noProof/>
            <w:lang w:val="ru-RU" w:eastAsia="ru-RU" w:bidi="ar-SA"/>
          </w:rPr>
          <w:drawing>
            <wp:anchor distT="0" distB="0" distL="0" distR="0" simplePos="0" relativeHeight="251662848" behindDoc="0" locked="0" layoutInCell="1" allowOverlap="1" wp14:anchorId="5D48E611" wp14:editId="50AF1283">
              <wp:simplePos x="0" y="0"/>
              <wp:positionH relativeFrom="column">
                <wp:align>center</wp:align>
              </wp:positionH>
              <wp:positionV relativeFrom="paragraph">
                <wp:align>top</wp:align>
              </wp:positionV>
              <wp:extent cx="5662930" cy="3039745"/>
              <wp:effectExtent l="0" t="0" r="0" b="0"/>
              <wp:wrapSquare wrapText="largest"/>
              <wp:docPr id="13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62930" cy="30397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</w:del>
    </w:p>
    <w:p w14:paraId="79A43394" w14:textId="77777777" w:rsidR="00C627B2" w:rsidRDefault="00C627B2">
      <w:pPr>
        <w:pStyle w:val="ae"/>
        <w:rPr>
          <w:lang w:val="ru-RU"/>
        </w:rPr>
      </w:pPr>
    </w:p>
    <w:p w14:paraId="2B5BA9CE" w14:textId="77777777" w:rsidR="00C627B2" w:rsidRDefault="00C627B2">
      <w:pPr>
        <w:pStyle w:val="ae"/>
        <w:rPr>
          <w:lang w:val="ru-RU"/>
        </w:rPr>
      </w:pPr>
    </w:p>
    <w:p w14:paraId="768E132F" w14:textId="77777777" w:rsidR="00C627B2" w:rsidRDefault="0049422C">
      <w:pPr>
        <w:pStyle w:val="ae"/>
      </w:pPr>
      <w:ins w:id="394" w:author="Zvorskyi Ivan" w:date="2015-08-21T15:39:00Z">
        <w:r>
          <w:t xml:space="preserve">Compleat </w:t>
        </w:r>
      </w:ins>
      <w:ins w:id="395" w:author="Zvorskyi Ivan" w:date="2015-08-21T15:40:00Z">
        <w:r>
          <w:t>share button text usi</w:t>
        </w:r>
        <w:r>
          <w:t>ng variables+ test it</w:t>
        </w:r>
      </w:ins>
    </w:p>
    <w:p w14:paraId="4382D9A0" w14:textId="77777777" w:rsidR="00C627B2" w:rsidRDefault="0049422C">
      <w:pPr>
        <w:pStyle w:val="1"/>
        <w:rPr>
          <w:color w:val="4F6228"/>
        </w:rPr>
      </w:pPr>
      <w:ins w:id="396" w:author="Zvorskyi Ivan" w:date="2015-09-21T18:29:00Z">
        <w:r>
          <w:rPr>
            <w:color w:val="4F6228"/>
          </w:rPr>
          <w:t>Todo:</w:t>
        </w:r>
      </w:ins>
    </w:p>
    <w:p w14:paraId="0DE3AA2B" w14:textId="77777777" w:rsidR="00C627B2" w:rsidRDefault="00C627B2">
      <w:pPr>
        <w:pStyle w:val="1"/>
        <w:rPr>
          <w:color w:val="4F6228"/>
        </w:rPr>
      </w:pPr>
    </w:p>
    <w:p w14:paraId="7203DB55" w14:textId="77777777" w:rsidR="00C627B2" w:rsidRDefault="0049422C">
      <w:pPr>
        <w:pStyle w:val="1"/>
        <w:rPr>
          <w:color w:val="4F6228"/>
        </w:rPr>
      </w:pPr>
      <w:ins w:id="397" w:author="Zvorskyi Ivan" w:date="2015-09-21T18:29:00Z">
        <w:r>
          <w:rPr>
            <w:color w:val="4F6228"/>
          </w:rPr>
          <w:t>1) Test Instagram API</w:t>
        </w:r>
      </w:ins>
    </w:p>
    <w:p w14:paraId="19023010" w14:textId="77777777" w:rsidR="00C627B2" w:rsidRDefault="0049422C">
      <w:pPr>
        <w:pStyle w:val="1"/>
        <w:rPr>
          <w:color w:val="4F6228"/>
        </w:rPr>
      </w:pPr>
      <w:ins w:id="398" w:author="Zvorskyi Ivan" w:date="2015-09-21T18:29:00Z">
        <w:r>
          <w:rPr>
            <w:color w:val="4F6228"/>
          </w:rPr>
          <w:t>2) Inspiration link on single blog change size on hover</w:t>
        </w:r>
      </w:ins>
    </w:p>
    <w:p w14:paraId="03FA83BF" w14:textId="77777777" w:rsidR="00C627B2" w:rsidRDefault="0049422C">
      <w:pPr>
        <w:pStyle w:val="1"/>
        <w:rPr>
          <w:color w:val="4F6228"/>
        </w:rPr>
      </w:pPr>
      <w:ins w:id="399" w:author="Zvorskyi Ivan" w:date="2015-09-21T18:29:00Z">
        <w:r>
          <w:rPr>
            <w:color w:val="4F6228"/>
          </w:rPr>
          <w:t>3) Popular stories in side bar</w:t>
        </w:r>
      </w:ins>
    </w:p>
    <w:p w14:paraId="3C9CF720" w14:textId="77777777" w:rsidR="00C627B2" w:rsidRDefault="0049422C">
      <w:pPr>
        <w:pStyle w:val="1"/>
        <w:rPr>
          <w:color w:val="4F6228"/>
        </w:rPr>
      </w:pPr>
      <w:ins w:id="400" w:author="Zvorskyi Ivan" w:date="2015-09-21T18:29:00Z">
        <w:r>
          <w:rPr>
            <w:color w:val="4F6228"/>
          </w:rPr>
          <w:tab/>
          <w:t>a) bind with MySQL</w:t>
        </w:r>
      </w:ins>
    </w:p>
    <w:p w14:paraId="6CC15E10" w14:textId="77777777" w:rsidR="00C627B2" w:rsidRDefault="0049422C">
      <w:pPr>
        <w:pStyle w:val="1"/>
        <w:rPr>
          <w:color w:val="4F6228"/>
        </w:rPr>
      </w:pPr>
      <w:ins w:id="401" w:author="Zvorskyi Ivan" w:date="2015-09-21T18:29:00Z">
        <w:r>
          <w:rPr>
            <w:color w:val="4F6228"/>
          </w:rPr>
          <w:tab/>
          <w:t>b) make sorting by visits</w:t>
        </w:r>
      </w:ins>
    </w:p>
    <w:p w14:paraId="51428B0A" w14:textId="77777777" w:rsidR="00C627B2" w:rsidRDefault="0049422C">
      <w:pPr>
        <w:pStyle w:val="1"/>
        <w:rPr>
          <w:color w:val="4F6228"/>
        </w:rPr>
      </w:pPr>
      <w:ins w:id="402" w:author="Zvorskyi Ivan" w:date="2015-09-21T18:29:00Z">
        <w:r>
          <w:rPr>
            <w:color w:val="4F6228"/>
          </w:rPr>
          <w:tab/>
          <w:t>c) set counter</w:t>
        </w:r>
      </w:ins>
    </w:p>
    <w:p w14:paraId="00DCE8F6" w14:textId="77777777" w:rsidR="00C627B2" w:rsidRDefault="0049422C">
      <w:pPr>
        <w:pStyle w:val="1"/>
      </w:pPr>
      <w:ins w:id="403" w:author="Zvorskyi Ivan" w:date="2015-09-21T18:29:00Z">
        <w:r>
          <w:t>4) No Pin on firefox(only in my Firefox)</w:t>
        </w:r>
      </w:ins>
    </w:p>
    <w:p w14:paraId="35E1CF2E" w14:textId="77777777" w:rsidR="00C627B2" w:rsidRDefault="0049422C">
      <w:pPr>
        <w:pStyle w:val="1"/>
      </w:pPr>
      <w:ins w:id="404" w:author="Zvorskyi Ivan" w:date="2015-09-21T18:29:00Z">
        <w:r>
          <w:tab/>
          <w:t xml:space="preserve">a) check </w:t>
        </w:r>
        <w:r>
          <w:t>opera –safary;</w:t>
        </w:r>
      </w:ins>
    </w:p>
    <w:p w14:paraId="32D5D8D3" w14:textId="77777777" w:rsidR="00C627B2" w:rsidRDefault="0049422C">
      <w:pPr>
        <w:pStyle w:val="1"/>
        <w:rPr>
          <w:color w:val="FF0000"/>
        </w:rPr>
      </w:pPr>
      <w:ins w:id="405" w:author="Zvorskyi Ivan" w:date="2015-09-21T18:29:00Z">
        <w:r>
          <w:rPr>
            <w:color w:val="FF0000"/>
          </w:rPr>
          <w:t xml:space="preserve">5) </w:t>
        </w:r>
        <w:bookmarkStart w:id="406" w:name="Creating_in-page_navigation_with_id_attr"/>
        <w:bookmarkEnd w:id="406"/>
        <w:r>
          <w:rPr>
            <w:color w:val="FF0000"/>
          </w:rPr>
          <w:t>in-page links discarded</w:t>
        </w:r>
      </w:ins>
    </w:p>
    <w:p w14:paraId="50EBF609" w14:textId="77777777" w:rsidR="00C627B2" w:rsidRDefault="0049422C">
      <w:pPr>
        <w:pStyle w:val="1"/>
        <w:rPr>
          <w:color w:val="4F6228"/>
        </w:rPr>
      </w:pPr>
      <w:ins w:id="407" w:author="Zvorskyi Ivan" w:date="2015-09-21T18:29:00Z">
        <w:r>
          <w:rPr>
            <w:color w:val="4F6228"/>
          </w:rPr>
          <w:t>6) About me page create</w:t>
        </w:r>
      </w:ins>
    </w:p>
    <w:p w14:paraId="074A99E1" w14:textId="77777777" w:rsidR="00C627B2" w:rsidRDefault="0049422C">
      <w:pPr>
        <w:pStyle w:val="1"/>
      </w:pPr>
      <w:ins w:id="408" w:author="Zvorskyi Ivan" w:date="2015-09-21T18:29:00Z">
        <w:r>
          <w:t>7) Advices in tags</w:t>
        </w:r>
      </w:ins>
    </w:p>
    <w:p w14:paraId="53FE01B6" w14:textId="77777777" w:rsidR="00C627B2" w:rsidRDefault="0049422C">
      <w:pPr>
        <w:pStyle w:val="1"/>
      </w:pPr>
      <w:ins w:id="409" w:author="Zvorskyi Ivan" w:date="2015-09-21T18:29:00Z">
        <w:r>
          <w:t>8) Login page;</w:t>
        </w:r>
      </w:ins>
    </w:p>
    <w:p w14:paraId="52948D11" w14:textId="77777777" w:rsidR="00C627B2" w:rsidRDefault="0049422C">
      <w:pPr>
        <w:pStyle w:val="1"/>
      </w:pPr>
      <w:ins w:id="410" w:author="Zvorskyi Ivan" w:date="2015-09-21T18:29:00Z">
        <w:r>
          <w:tab/>
          <w:t>a) generate random hash using md5</w:t>
        </w:r>
      </w:ins>
    </w:p>
    <w:p w14:paraId="27F498DF" w14:textId="77777777" w:rsidR="00C627B2" w:rsidRDefault="0049422C">
      <w:pPr>
        <w:pStyle w:val="1"/>
      </w:pPr>
      <w:ins w:id="411" w:author="Zvorskyi Ivan" w:date="2015-09-21T18:29:00Z">
        <w:r>
          <w:t>9) Admin panel;</w:t>
        </w:r>
      </w:ins>
    </w:p>
    <w:p w14:paraId="6D9978BA" w14:textId="77777777" w:rsidR="00C627B2" w:rsidRDefault="0049422C">
      <w:pPr>
        <w:pStyle w:val="1"/>
      </w:pPr>
      <w:ins w:id="412" w:author="Zvorskyi Ivan" w:date="2015-09-21T18:29:00Z">
        <w:r>
          <w:t>10) Adjust Contacts;</w:t>
        </w:r>
      </w:ins>
    </w:p>
    <w:p w14:paraId="33B96FFB" w14:textId="77777777" w:rsidR="00C627B2" w:rsidRDefault="0049422C">
      <w:pPr>
        <w:pStyle w:val="1"/>
      </w:pPr>
      <w:ins w:id="413" w:author="Zvorskyi Ivan" w:date="2015-09-21T18:29:00Z">
        <w:r>
          <w:tab/>
          <w:t>a) interface to load busy days</w:t>
        </w:r>
      </w:ins>
    </w:p>
    <w:p w14:paraId="6C09C620" w14:textId="77777777" w:rsidR="00C627B2" w:rsidRDefault="0049422C">
      <w:pPr>
        <w:pStyle w:val="1"/>
      </w:pPr>
      <w:ins w:id="414" w:author="Zvorskyi Ivan" w:date="2015-09-21T18:29:00Z">
        <w:r>
          <w:tab/>
          <w:t>b) calendar not worked on any firefox;</w:t>
        </w:r>
      </w:ins>
    </w:p>
    <w:p w14:paraId="4E02A093" w14:textId="77777777" w:rsidR="00C627B2" w:rsidRDefault="00C627B2">
      <w:pPr>
        <w:pStyle w:val="1"/>
      </w:pPr>
    </w:p>
    <w:p w14:paraId="55D7176B" w14:textId="77777777" w:rsidR="00C627B2" w:rsidRDefault="0049422C">
      <w:pPr>
        <w:pStyle w:val="1"/>
      </w:pPr>
      <w:ins w:id="415" w:author="Zvorskyi Ivan" w:date="2015-09-21T18:29:00Z">
        <w:r>
          <w:t>11) Share b</w:t>
        </w:r>
        <w:r>
          <w:t>uttons make layout;</w:t>
        </w:r>
      </w:ins>
    </w:p>
    <w:p w14:paraId="37AA52EA" w14:textId="77777777" w:rsidR="00C627B2" w:rsidRDefault="0049422C">
      <w:pPr>
        <w:pStyle w:val="1"/>
      </w:pPr>
      <w:ins w:id="416" w:author="Zvorskyi Ivan" w:date="2015-09-21T18:29:00Z">
        <w:r>
          <w:tab/>
          <w:t>a)Check vkontacte share</w:t>
        </w:r>
      </w:ins>
    </w:p>
    <w:p w14:paraId="1C3BBC31" w14:textId="77777777" w:rsidR="00C627B2" w:rsidRDefault="0049422C">
      <w:pPr>
        <w:pStyle w:val="1"/>
      </w:pPr>
      <w:ins w:id="417" w:author="Zvorskyi Ivan" w:date="2015-09-21T18:29:00Z">
        <w:r>
          <w:tab/>
          <w:t>b) counter of like/share</w:t>
        </w:r>
      </w:ins>
    </w:p>
    <w:p w14:paraId="3AAF6DD5" w14:textId="77777777" w:rsidR="00C627B2" w:rsidRDefault="0049422C">
      <w:pPr>
        <w:pStyle w:val="1"/>
      </w:pPr>
      <w:ins w:id="418" w:author="Zvorskyi Ivan" w:date="2015-09-21T18:29:00Z">
        <w:r>
          <w:tab/>
          <w:t>c)make layout of like/share</w:t>
        </w:r>
      </w:ins>
    </w:p>
    <w:p w14:paraId="77154989" w14:textId="77777777" w:rsidR="00C627B2" w:rsidRDefault="0049422C">
      <w:pPr>
        <w:pStyle w:val="1"/>
        <w:rPr>
          <w:color w:val="4F6228"/>
        </w:rPr>
      </w:pPr>
      <w:ins w:id="419" w:author="Zvorskyi Ivan" w:date="2015-09-21T18:29:00Z">
        <w:r>
          <w:rPr>
            <w:color w:val="4F6228"/>
          </w:rPr>
          <w:t>12) Vkontacte comments appear when FB not logged but VC is;</w:t>
        </w:r>
      </w:ins>
    </w:p>
    <w:p w14:paraId="06B2FFB7" w14:textId="77777777" w:rsidR="00C627B2" w:rsidRDefault="0049422C">
      <w:pPr>
        <w:pStyle w:val="1"/>
        <w:rPr>
          <w:color w:val="4F6228"/>
        </w:rPr>
      </w:pPr>
      <w:ins w:id="420" w:author="Zvorskyi Ivan" w:date="2015-09-21T18:29:00Z">
        <w:r>
          <w:rPr>
            <w:color w:val="4F6228"/>
          </w:rPr>
          <w:t>13) Discuss format of date;</w:t>
        </w:r>
      </w:ins>
    </w:p>
    <w:p w14:paraId="1C08B52C" w14:textId="77777777" w:rsidR="00C627B2" w:rsidRDefault="0049422C">
      <w:pPr>
        <w:pStyle w:val="1"/>
      </w:pPr>
      <w:ins w:id="421" w:author="Zvorskyi Ivan" w:date="2015-09-21T18:29:00Z">
        <w:r>
          <w:t>14) separate small preview and large;</w:t>
        </w:r>
      </w:ins>
    </w:p>
    <w:p w14:paraId="151B1A7A" w14:textId="77777777" w:rsidR="00C627B2" w:rsidRDefault="0049422C">
      <w:pPr>
        <w:pStyle w:val="1"/>
      </w:pPr>
      <w:ins w:id="422" w:author="Zvorskyi Ivan" w:date="2015-09-21T18:29:00Z">
        <w:r>
          <w:t>15) split text to 1000 symbols</w:t>
        </w:r>
        <w:r>
          <w:t xml:space="preserve"> and add … if more</w:t>
        </w:r>
      </w:ins>
    </w:p>
    <w:p w14:paraId="4BD3645B" w14:textId="77777777" w:rsidR="00C627B2" w:rsidRDefault="00C627B2">
      <w:pPr>
        <w:pStyle w:val="1"/>
      </w:pPr>
    </w:p>
    <w:p w14:paraId="07BDCD14" w14:textId="77777777" w:rsidR="00C627B2" w:rsidRDefault="00C627B2">
      <w:pPr>
        <w:pStyle w:val="1"/>
      </w:pPr>
    </w:p>
    <w:p w14:paraId="17713FD3" w14:textId="77777777" w:rsidR="00C627B2" w:rsidRDefault="0049422C">
      <w:pPr>
        <w:pStyle w:val="1"/>
      </w:pPr>
      <w:ins w:id="423" w:author="Zvorskyi Ivan" w:date="2015-09-21T18:29:00Z">
        <w:r>
          <w:t>New tasks</w:t>
        </w:r>
      </w:ins>
    </w:p>
    <w:p w14:paraId="6EAA4709" w14:textId="77777777" w:rsidR="00C627B2" w:rsidRDefault="0049422C">
      <w:pPr>
        <w:pStyle w:val="1"/>
        <w:numPr>
          <w:ilvl w:val="0"/>
          <w:numId w:val="2"/>
        </w:numPr>
      </w:pPr>
      <w:ins w:id="424" w:author="Zvorskyi Ivan" w:date="2015-09-21T18:29:00Z">
        <w:r>
          <w:t>Ask for 6-8 wedings grouped like:</w:t>
        </w:r>
      </w:ins>
    </w:p>
    <w:p w14:paraId="157405C1" w14:textId="77777777" w:rsidR="00C627B2" w:rsidRDefault="0049422C">
      <w:pPr>
        <w:pStyle w:val="1"/>
        <w:ind w:left="1429" w:firstLine="698"/>
      </w:pPr>
      <w:ins w:id="425" w:author="Zvorskyi Ivan" w:date="2015-09-21T18:29:00Z">
        <w:r>
          <w:t xml:space="preserve"> Preview small –/preview/S_name</w:t>
        </w:r>
      </w:ins>
    </w:p>
    <w:p w14:paraId="1F0D7CBB" w14:textId="77777777" w:rsidR="00C627B2" w:rsidRDefault="0049422C">
      <w:pPr>
        <w:pStyle w:val="1"/>
        <w:ind w:left="1429" w:firstLine="698"/>
      </w:pPr>
      <w:ins w:id="426" w:author="Zvorskyi Ivan" w:date="2015-09-21T18:29:00Z">
        <w:r>
          <w:t xml:space="preserve"> Preview big -/preview/L_name</w:t>
        </w:r>
      </w:ins>
    </w:p>
    <w:p w14:paraId="6376CD93" w14:textId="77777777" w:rsidR="00C627B2" w:rsidRDefault="0049422C">
      <w:pPr>
        <w:pStyle w:val="1"/>
        <w:ind w:left="1429" w:firstLine="698"/>
      </w:pPr>
      <w:ins w:id="427" w:author="Zvorskyi Ivan" w:date="2015-09-21T18:29:00Z">
        <w:r>
          <w:t>Photography set - /name of set/N_name</w:t>
        </w:r>
      </w:ins>
    </w:p>
    <w:p w14:paraId="5FB970B8" w14:textId="77777777" w:rsidR="00C627B2" w:rsidRDefault="0049422C">
      <w:pPr>
        <w:pStyle w:val="1"/>
        <w:numPr>
          <w:ilvl w:val="0"/>
          <w:numId w:val="2"/>
        </w:numPr>
      </w:pPr>
      <w:ins w:id="428" w:author="Zvorskyi Ivan" w:date="2015-09-21T18:29:00Z">
        <w:r>
          <w:t>Put website to free web hosting</w:t>
        </w:r>
      </w:ins>
    </w:p>
    <w:p w14:paraId="68262765" w14:textId="77777777" w:rsidR="00C627B2" w:rsidRDefault="00C627B2">
      <w:pPr>
        <w:pStyle w:val="1"/>
        <w:numPr>
          <w:ilvl w:val="0"/>
          <w:numId w:val="2"/>
        </w:numPr>
      </w:pPr>
      <w:bookmarkStart w:id="429" w:name="_GoBack"/>
      <w:bookmarkEnd w:id="429"/>
    </w:p>
    <w:p w14:paraId="1AC244C1" w14:textId="77777777" w:rsidR="00C627B2" w:rsidDel="00682DDC" w:rsidRDefault="0049422C" w:rsidP="00682DDC">
      <w:pPr>
        <w:pStyle w:val="ae"/>
        <w:pageBreakBefore/>
        <w:rPr>
          <w:del w:id="430" w:author="Zvorskyi Ivan" w:date="2015-10-30T12:26:00Z"/>
        </w:rPr>
        <w:pPrChange w:id="431" w:author="Zvorskyi Ivan" w:date="2015-10-30T12:26:00Z">
          <w:pPr>
            <w:pStyle w:val="ae"/>
            <w:pageBreakBefore/>
          </w:pPr>
        </w:pPrChange>
      </w:pPr>
      <w:del w:id="432" w:author="Zvorskyi Ivan" w:date="2015-09-21T18:29:00Z">
        <w:r>
          <w:delText>Portfolio</w:delText>
        </w:r>
      </w:del>
    </w:p>
    <w:p w14:paraId="29D46BA5" w14:textId="77777777" w:rsidR="00C627B2" w:rsidDel="00682DDC" w:rsidRDefault="0049422C" w:rsidP="00682DDC">
      <w:pPr>
        <w:pStyle w:val="ae"/>
        <w:pageBreakBefore/>
        <w:rPr>
          <w:del w:id="433" w:author="Zvorskyi Ivan" w:date="2015-10-30T12:26:00Z"/>
        </w:rPr>
        <w:pPrChange w:id="434" w:author="Zvorskyi Ivan" w:date="2015-10-30T12:26:00Z">
          <w:pPr>
            <w:pStyle w:val="ae"/>
            <w:pageBreakBefore/>
          </w:pPr>
        </w:pPrChange>
      </w:pPr>
      <w:del w:id="435" w:author="Zvorskyi Ivan" w:date="2015-09-21T18:29:00Z">
        <w:r>
          <w:delText>1)Menu in header not centred</w:delText>
        </w:r>
      </w:del>
    </w:p>
    <w:p w14:paraId="55325003" w14:textId="77777777" w:rsidR="00C627B2" w:rsidDel="00682DDC" w:rsidRDefault="0049422C" w:rsidP="00682DDC">
      <w:pPr>
        <w:pStyle w:val="ae"/>
        <w:pageBreakBefore/>
        <w:rPr>
          <w:del w:id="436" w:author="Zvorskyi Ivan" w:date="2015-10-30T12:26:00Z"/>
        </w:rPr>
        <w:pPrChange w:id="437" w:author="Zvorskyi Ivan" w:date="2015-10-30T12:26:00Z">
          <w:pPr>
            <w:pStyle w:val="ae"/>
            <w:pageBreakBefore/>
          </w:pPr>
        </w:pPrChange>
      </w:pPr>
      <w:del w:id="438" w:author="Zvorskyi Ivan" w:date="2015-09-21T18:29:00Z">
        <w:r>
          <w:delText>2) need to create:</w:delText>
        </w:r>
      </w:del>
    </w:p>
    <w:p w14:paraId="06347057" w14:textId="77777777" w:rsidR="00C627B2" w:rsidDel="00682DDC" w:rsidRDefault="0049422C" w:rsidP="00682DDC">
      <w:pPr>
        <w:pStyle w:val="ae"/>
        <w:pageBreakBefore/>
        <w:rPr>
          <w:del w:id="439" w:author="Zvorskyi Ivan" w:date="2015-10-30T12:26:00Z"/>
        </w:rPr>
        <w:pPrChange w:id="440" w:author="Zvorskyi Ivan" w:date="2015-10-30T12:26:00Z">
          <w:pPr>
            <w:pStyle w:val="ae"/>
            <w:pageBreakBefore/>
          </w:pPr>
        </w:pPrChange>
      </w:pPr>
      <w:del w:id="441" w:author="Zvorskyi Ivan" w:date="2015-09-21T18:29:00Z">
        <w:r>
          <w:tab/>
        </w:r>
        <w:bookmarkStart w:id="442" w:name="__DdeLink__612_144406142611111111"/>
        <w:r>
          <w:delText xml:space="preserve">Records in DB </w:delText>
        </w:r>
        <w:bookmarkEnd w:id="442"/>
        <w:r>
          <w:delText>with preview foto, name, tag, date  and text;</w:delText>
        </w:r>
      </w:del>
    </w:p>
    <w:p w14:paraId="24C666A4" w14:textId="77777777" w:rsidR="00C627B2" w:rsidDel="00682DDC" w:rsidRDefault="0049422C" w:rsidP="00682DDC">
      <w:pPr>
        <w:pStyle w:val="ae"/>
        <w:pageBreakBefore/>
        <w:rPr>
          <w:del w:id="443" w:author="Zvorskyi Ivan" w:date="2015-10-30T12:26:00Z"/>
        </w:rPr>
        <w:pPrChange w:id="444" w:author="Zvorskyi Ivan" w:date="2015-10-30T12:26:00Z">
          <w:pPr>
            <w:pStyle w:val="ae"/>
            <w:pageBreakBefore/>
          </w:pPr>
        </w:pPrChange>
      </w:pPr>
      <w:del w:id="445" w:author="Zvorskyi Ivan" w:date="2015-09-21T18:29:00Z">
        <w:r>
          <w:delText>3) standart width of portret photo</w:delText>
        </w:r>
      </w:del>
    </w:p>
    <w:p w14:paraId="6A5C5B6C" w14:textId="77777777" w:rsidR="00C627B2" w:rsidDel="00682DDC" w:rsidRDefault="0049422C" w:rsidP="00682DDC">
      <w:pPr>
        <w:pStyle w:val="ae"/>
        <w:pageBreakBefore/>
        <w:rPr>
          <w:del w:id="446" w:author="Zvorskyi Ivan" w:date="2015-10-30T12:26:00Z"/>
        </w:rPr>
        <w:pPrChange w:id="447" w:author="Zvorskyi Ivan" w:date="2015-10-30T12:26:00Z">
          <w:pPr>
            <w:pStyle w:val="ae"/>
            <w:pageBreakBefore/>
          </w:pPr>
        </w:pPrChange>
      </w:pPr>
      <w:del w:id="448" w:author="Zvorskyi Ivan" w:date="2015-09-21T18:29:00Z">
        <w:r>
          <w:delText>4) add footer content</w:delText>
        </w:r>
      </w:del>
    </w:p>
    <w:p w14:paraId="742C20C3" w14:textId="77777777" w:rsidR="00C627B2" w:rsidDel="00682DDC" w:rsidRDefault="0049422C" w:rsidP="00682DDC">
      <w:pPr>
        <w:pStyle w:val="ae"/>
        <w:pageBreakBefore/>
        <w:rPr>
          <w:del w:id="449" w:author="Zvorskyi Ivan" w:date="2015-10-30T12:26:00Z"/>
        </w:rPr>
        <w:pPrChange w:id="450" w:author="Zvorskyi Ivan" w:date="2015-10-30T12:26:00Z">
          <w:pPr>
            <w:pStyle w:val="ae"/>
            <w:pageBreakBefore/>
          </w:pPr>
        </w:pPrChange>
      </w:pPr>
      <w:del w:id="451" w:author="Zvorskyi Ivan" w:date="2015-09-21T18:29:00Z">
        <w:r>
          <w:delText>5) develop About page</w:delText>
        </w:r>
      </w:del>
    </w:p>
    <w:p w14:paraId="5BF1D392" w14:textId="77777777" w:rsidR="00C627B2" w:rsidDel="00682DDC" w:rsidRDefault="0049422C" w:rsidP="00682DDC">
      <w:pPr>
        <w:pStyle w:val="ae"/>
        <w:pageBreakBefore/>
        <w:rPr>
          <w:del w:id="452" w:author="Zvorskyi Ivan" w:date="2015-10-30T12:25:00Z"/>
        </w:rPr>
        <w:pPrChange w:id="453" w:author="Zvorskyi Ivan" w:date="2015-10-30T12:26:00Z">
          <w:pPr>
            <w:pStyle w:val="ae"/>
            <w:pageBreakBefore/>
          </w:pPr>
        </w:pPrChange>
      </w:pPr>
      <w:del w:id="454" w:author="Zvorskyi Ivan" w:date="2015-09-21T18:29:00Z">
        <w:r>
          <w:delText>6) add content to about me</w:delText>
        </w:r>
      </w:del>
    </w:p>
    <w:p w14:paraId="674E7642" w14:textId="77777777" w:rsidR="00C627B2" w:rsidDel="00682DDC" w:rsidRDefault="0049422C" w:rsidP="00682DDC">
      <w:pPr>
        <w:pageBreakBefore/>
        <w:rPr>
          <w:del w:id="455" w:author="Zvorskyi Ivan" w:date="2015-10-30T12:25:00Z"/>
        </w:rPr>
        <w:pPrChange w:id="456" w:author="Zvorskyi Ivan" w:date="2015-10-30T12:26:00Z">
          <w:pPr>
            <w:pStyle w:val="ae"/>
            <w:pageBreakBefore/>
          </w:pPr>
        </w:pPrChange>
      </w:pPr>
      <w:del w:id="457" w:author="Zvorskyi Ivan" w:date="2015-09-21T18:29:00Z">
        <w:r>
          <w:delText>7) disscuss main categories or display all. Add portrait</w:delText>
        </w:r>
      </w:del>
    </w:p>
    <w:p w14:paraId="481BA33C" w14:textId="77777777" w:rsidR="00C627B2" w:rsidDel="00682DDC" w:rsidRDefault="0049422C" w:rsidP="00682DDC">
      <w:pPr>
        <w:pStyle w:val="ae"/>
        <w:pageBreakBefore/>
        <w:rPr>
          <w:del w:id="458" w:author="Zvorskyi Ivan" w:date="2015-10-30T12:25:00Z"/>
        </w:rPr>
        <w:pPrChange w:id="459" w:author="Zvorskyi Ivan" w:date="2015-10-30T12:26:00Z">
          <w:pPr>
            <w:pStyle w:val="ae"/>
            <w:pageBreakBefore/>
          </w:pPr>
        </w:pPrChange>
      </w:pPr>
      <w:del w:id="460" w:author="Zvorskyi Ivan" w:date="2015-09-21T18:29:00Z">
        <w:r>
          <w:delText>8</w:delText>
        </w:r>
        <w:r>
          <w:delText>) each click should request JSO</w:delText>
        </w:r>
        <w:r>
          <w:delText>N that parsed it and used in carousel.</w:delText>
        </w:r>
      </w:del>
    </w:p>
    <w:p w14:paraId="675205CB" w14:textId="77777777" w:rsidR="00C627B2" w:rsidDel="00682DDC" w:rsidRDefault="0049422C" w:rsidP="00682DDC">
      <w:pPr>
        <w:pStyle w:val="ae"/>
        <w:pageBreakBefore/>
        <w:rPr>
          <w:del w:id="461" w:author="Zvorskyi Ivan" w:date="2015-10-30T12:25:00Z"/>
          <w:i/>
        </w:rPr>
        <w:pPrChange w:id="462" w:author="Zvorskyi Ivan" w:date="2015-10-30T12:26:00Z">
          <w:pPr>
            <w:pStyle w:val="ae"/>
            <w:pageBreakBefore/>
          </w:pPr>
        </w:pPrChange>
      </w:pPr>
      <w:del w:id="463" w:author="Zvorskyi Ivan" w:date="2015-09-21T18:29:00Z">
        <w:r>
          <w:delText xml:space="preserve">9) </w:delText>
        </w:r>
        <w:r>
          <w:rPr>
            <w:i/>
          </w:rPr>
          <w:delText>Count by visits. Make counter on click.</w:delText>
        </w:r>
      </w:del>
    </w:p>
    <w:p w14:paraId="50B52425" w14:textId="77777777" w:rsidR="00C627B2" w:rsidDel="00682DDC" w:rsidRDefault="00C627B2" w:rsidP="00682DDC">
      <w:pPr>
        <w:pStyle w:val="ae"/>
        <w:pageBreakBefore/>
        <w:rPr>
          <w:del w:id="464" w:author="Zvorskyi Ivan" w:date="2015-10-30T12:25:00Z"/>
        </w:rPr>
        <w:pPrChange w:id="465" w:author="Zvorskyi Ivan" w:date="2015-10-30T12:26:00Z">
          <w:pPr>
            <w:pStyle w:val="ae"/>
            <w:pageBreakBefore/>
          </w:pPr>
        </w:pPrChange>
      </w:pPr>
    </w:p>
    <w:p w14:paraId="503892C1" w14:textId="77777777" w:rsidR="00C627B2" w:rsidDel="00682DDC" w:rsidRDefault="0049422C" w:rsidP="00682DDC">
      <w:pPr>
        <w:pStyle w:val="ae"/>
        <w:pageBreakBefore/>
        <w:rPr>
          <w:del w:id="466" w:author="Zvorskyi Ivan" w:date="2015-10-30T12:25:00Z"/>
          <w:i/>
        </w:rPr>
        <w:pPrChange w:id="467" w:author="Zvorskyi Ivan" w:date="2015-10-30T12:26:00Z">
          <w:pPr>
            <w:pStyle w:val="ae"/>
            <w:pageBreakBefore/>
          </w:pPr>
        </w:pPrChange>
      </w:pPr>
      <w:del w:id="468" w:author="Zvorskyi Ivan" w:date="2015-09-21T18:29:00Z">
        <w:r>
          <w:rPr>
            <w:i/>
          </w:rPr>
          <w:delText>Single Blog</w:delText>
        </w:r>
      </w:del>
    </w:p>
    <w:p w14:paraId="2562E4DC" w14:textId="77777777" w:rsidR="00C627B2" w:rsidDel="00682DDC" w:rsidRDefault="0049422C" w:rsidP="00682DDC">
      <w:pPr>
        <w:pStyle w:val="ae"/>
        <w:pageBreakBefore/>
        <w:rPr>
          <w:del w:id="469" w:author="Zvorskyi Ivan" w:date="2015-10-30T12:25:00Z"/>
          <w:i/>
        </w:rPr>
        <w:pPrChange w:id="470" w:author="Zvorskyi Ivan" w:date="2015-10-30T12:26:00Z">
          <w:pPr>
            <w:pStyle w:val="ae"/>
            <w:pageBreakBefore/>
          </w:pPr>
        </w:pPrChange>
      </w:pPr>
      <w:del w:id="471" w:author="Zvorskyi Ivan" w:date="2015-09-21T18:29:00Z">
        <w:r>
          <w:rPr>
            <w:i/>
          </w:rPr>
          <w:delText>1) delete hover on name;</w:delText>
        </w:r>
      </w:del>
    </w:p>
    <w:p w14:paraId="5DF2913B" w14:textId="77777777" w:rsidR="00C627B2" w:rsidDel="00682DDC" w:rsidRDefault="0049422C" w:rsidP="00682DDC">
      <w:pPr>
        <w:pStyle w:val="ae"/>
        <w:pageBreakBefore/>
        <w:rPr>
          <w:del w:id="472" w:author="Zvorskyi Ivan" w:date="2015-10-30T12:25:00Z"/>
          <w:i/>
        </w:rPr>
        <w:pPrChange w:id="473" w:author="Zvorskyi Ivan" w:date="2015-10-30T12:26:00Z">
          <w:pPr>
            <w:pStyle w:val="ae"/>
            <w:pageBreakBefore/>
          </w:pPr>
        </w:pPrChange>
      </w:pPr>
      <w:del w:id="474" w:author="Zvorskyi Ivan" w:date="2015-09-21T18:29:00Z">
        <w:r>
          <w:rPr>
            <w:i/>
          </w:rPr>
          <w:delText>2) pin doesn't work</w:delText>
        </w:r>
      </w:del>
    </w:p>
    <w:p w14:paraId="3DBA5EF3" w14:textId="77777777" w:rsidR="00C627B2" w:rsidDel="00682DDC" w:rsidRDefault="0049422C" w:rsidP="00682DDC">
      <w:pPr>
        <w:pStyle w:val="ae"/>
        <w:pageBreakBefore/>
        <w:rPr>
          <w:del w:id="475" w:author="Zvorskyi Ivan" w:date="2015-10-30T12:25:00Z"/>
          <w:i/>
        </w:rPr>
        <w:pPrChange w:id="476" w:author="Zvorskyi Ivan" w:date="2015-10-30T12:26:00Z">
          <w:pPr>
            <w:pStyle w:val="ae"/>
            <w:pageBreakBefore/>
          </w:pPr>
        </w:pPrChange>
      </w:pPr>
      <w:del w:id="477" w:author="Zvorskyi Ivan" w:date="2015-09-21T18:29:00Z">
        <w:r>
          <w:rPr>
            <w:i/>
          </w:rPr>
          <w:delText>3) Records in DB where all photo located from current photoset</w:delText>
        </w:r>
      </w:del>
    </w:p>
    <w:p w14:paraId="31D953F0" w14:textId="77777777" w:rsidR="00C627B2" w:rsidDel="00682DDC" w:rsidRDefault="0049422C" w:rsidP="00682DDC">
      <w:pPr>
        <w:pStyle w:val="ae"/>
        <w:pageBreakBefore/>
        <w:rPr>
          <w:del w:id="478" w:author="Zvorskyi Ivan" w:date="2015-10-30T12:25:00Z"/>
          <w:i/>
        </w:rPr>
        <w:pPrChange w:id="479" w:author="Zvorskyi Ivan" w:date="2015-10-30T12:26:00Z">
          <w:pPr>
            <w:pStyle w:val="ae"/>
            <w:pageBreakBefore/>
          </w:pPr>
        </w:pPrChange>
      </w:pPr>
      <w:del w:id="480" w:author="Zvorskyi Ivan" w:date="2015-09-21T18:29:00Z">
        <w:r>
          <w:rPr>
            <w:i/>
          </w:rPr>
          <w:delText xml:space="preserve">4) choose share buttons design. Replace it with </w:delText>
        </w:r>
        <w:r>
          <w:rPr>
            <w:i/>
          </w:rPr>
          <w:delText>current</w:delText>
        </w:r>
      </w:del>
    </w:p>
    <w:p w14:paraId="7975F8D9" w14:textId="77777777" w:rsidR="00C627B2" w:rsidRDefault="0049422C" w:rsidP="00682DDC">
      <w:pPr>
        <w:pStyle w:val="ae"/>
        <w:pageBreakBefore/>
        <w:rPr>
          <w:i/>
        </w:rPr>
        <w:pPrChange w:id="481" w:author="Zvorskyi Ivan" w:date="2015-10-30T12:26:00Z">
          <w:pPr>
            <w:pStyle w:val="ae"/>
            <w:pageBreakBefore/>
          </w:pPr>
        </w:pPrChange>
      </w:pPr>
      <w:del w:id="482" w:author="Zvorskyi Ivan" w:date="2015-09-21T18:29:00Z">
        <w:r>
          <w:rPr>
            <w:i/>
          </w:rPr>
          <w:lastRenderedPageBreak/>
          <w:delText>5) add VK comment bar that appear only when FB not autorized. Tru to remove some elements from plugin</w:delText>
        </w:r>
      </w:del>
    </w:p>
    <w:sectPr w:rsidR="00C627B2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35" w:author="Zvorskyi Ivan" w:date="2015-08-10T17:05:00Z" w:initials="IZV">
    <w:p w14:paraId="6765FA7D" w14:textId="77777777" w:rsidR="00C627B2" w:rsidRPr="00A813EA" w:rsidRDefault="0049422C">
      <w:pPr>
        <w:rPr>
          <w:lang w:val="ru-RU"/>
        </w:rPr>
      </w:pPr>
      <w:r>
        <w:rPr>
          <w:lang w:val="ru-RU"/>
        </w:rPr>
        <w:t xml:space="preserve">Посадка </w:t>
      </w:r>
      <w:r>
        <w:rPr>
          <w:lang w:val="uk-UA"/>
        </w:rPr>
        <w:t xml:space="preserve">на </w:t>
      </w:r>
      <w:r>
        <w:t>WP</w:t>
      </w:r>
      <w:r>
        <w:rPr>
          <w:lang w:val="ru-RU"/>
        </w:rPr>
        <w:t xml:space="preserve"> переноситься на</w:t>
      </w:r>
      <w:r>
        <w:rPr>
          <w:lang w:val="uk-UA"/>
        </w:rPr>
        <w:t xml:space="preserve"> подальшу розробку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765FA7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01"/>
    <w:family w:val="swiss"/>
    <w:pitch w:val="variable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AA22D5"/>
    <w:multiLevelType w:val="multilevel"/>
    <w:tmpl w:val="D744E0D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DA661B"/>
    <w:multiLevelType w:val="hybridMultilevel"/>
    <w:tmpl w:val="4172FC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094E23"/>
    <w:multiLevelType w:val="multilevel"/>
    <w:tmpl w:val="93B278A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6502427C"/>
    <w:multiLevelType w:val="multilevel"/>
    <w:tmpl w:val="9F9EDD4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B9494D"/>
    <w:multiLevelType w:val="hybridMultilevel"/>
    <w:tmpl w:val="D2FA58FA"/>
    <w:lvl w:ilvl="0" w:tplc="D24C5AC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E0C17B4"/>
    <w:multiLevelType w:val="hybridMultilevel"/>
    <w:tmpl w:val="59BE35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D469F5"/>
    <w:multiLevelType w:val="hybridMultilevel"/>
    <w:tmpl w:val="9D320EAE"/>
    <w:lvl w:ilvl="0" w:tplc="61767C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Zvorskyi Ivan">
    <w15:presenceInfo w15:providerId="None" w15:userId="Zvorskyi Iv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trackRevisions/>
  <w:defaultTabStop w:val="709"/>
  <w:characterSpacingControl w:val="doNotCompress"/>
  <w:compat>
    <w:compatSetting w:name="compatibilityMode" w:uri="http://schemas.microsoft.com/office/word" w:val="12"/>
  </w:compat>
  <w:rsids>
    <w:rsidRoot w:val="00C627B2"/>
    <w:rsid w:val="001F731A"/>
    <w:rsid w:val="003B529D"/>
    <w:rsid w:val="0049422C"/>
    <w:rsid w:val="005968F6"/>
    <w:rsid w:val="00682DDC"/>
    <w:rsid w:val="00A813EA"/>
    <w:rsid w:val="00C627B2"/>
    <w:rsid w:val="00C85DD8"/>
    <w:rsid w:val="00CA4BEC"/>
    <w:rsid w:val="00E4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D8925"/>
  <w15:docId w15:val="{FB27911C-4543-422F-9DB6-A38D6C96F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B24296"/>
    <w:pPr>
      <w:widowControl w:val="0"/>
      <w:suppressAutoHyphens/>
      <w:textAlignment w:val="baseline"/>
    </w:pPr>
  </w:style>
  <w:style w:type="character" w:customStyle="1" w:styleId="a3">
    <w:name w:val="Текст выноски Знак"/>
    <w:basedOn w:val="a0"/>
    <w:link w:val="a4"/>
    <w:uiPriority w:val="99"/>
    <w:semiHidden/>
    <w:rsid w:val="00741E4B"/>
    <w:rPr>
      <w:rFonts w:ascii="Tahoma" w:hAnsi="Tahoma" w:cs="Mangal"/>
      <w:sz w:val="16"/>
      <w:szCs w:val="14"/>
    </w:rPr>
  </w:style>
  <w:style w:type="character" w:customStyle="1" w:styleId="InternetLink">
    <w:name w:val="Internet Link"/>
    <w:basedOn w:val="a0"/>
    <w:uiPriority w:val="99"/>
    <w:unhideWhenUsed/>
    <w:rsid w:val="0019743B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504E4C"/>
    <w:rPr>
      <w:color w:val="800080"/>
      <w:u w:val="single"/>
    </w:rPr>
  </w:style>
  <w:style w:type="character" w:styleId="a6">
    <w:name w:val="annotation reference"/>
    <w:basedOn w:val="a0"/>
    <w:uiPriority w:val="99"/>
    <w:semiHidden/>
    <w:unhideWhenUsed/>
    <w:rsid w:val="00314C33"/>
    <w:rPr>
      <w:sz w:val="16"/>
      <w:szCs w:val="16"/>
    </w:rPr>
  </w:style>
  <w:style w:type="character" w:customStyle="1" w:styleId="a7">
    <w:name w:val="Текст примечания Знак"/>
    <w:basedOn w:val="a0"/>
    <w:link w:val="a8"/>
    <w:uiPriority w:val="99"/>
    <w:semiHidden/>
    <w:rsid w:val="00314C33"/>
    <w:rPr>
      <w:rFonts w:cs="Mangal"/>
      <w:sz w:val="20"/>
      <w:szCs w:val="18"/>
    </w:rPr>
  </w:style>
  <w:style w:type="character" w:customStyle="1" w:styleId="a9">
    <w:name w:val="Тема примечания Знак"/>
    <w:basedOn w:val="a7"/>
    <w:link w:val="aa"/>
    <w:uiPriority w:val="99"/>
    <w:semiHidden/>
    <w:rsid w:val="00314C33"/>
    <w:rPr>
      <w:rFonts w:cs="Mangal"/>
      <w:b/>
      <w:bCs/>
      <w:sz w:val="20"/>
      <w:szCs w:val="18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customStyle="1" w:styleId="Heading">
    <w:name w:val="Heading"/>
    <w:basedOn w:val="1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1"/>
    <w:pPr>
      <w:spacing w:after="140" w:line="288" w:lineRule="auto"/>
    </w:pPr>
  </w:style>
  <w:style w:type="paragraph" w:styleId="ab">
    <w:name w:val="List"/>
    <w:basedOn w:val="TextBody"/>
  </w:style>
  <w:style w:type="paragraph" w:styleId="ac">
    <w:name w:val="caption"/>
    <w:basedOn w:val="1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1"/>
    <w:pPr>
      <w:suppressLineNumbers/>
    </w:pPr>
  </w:style>
  <w:style w:type="paragraph" w:styleId="a4">
    <w:name w:val="Balloon Text"/>
    <w:basedOn w:val="1"/>
    <w:link w:val="a3"/>
    <w:uiPriority w:val="99"/>
    <w:semiHidden/>
    <w:unhideWhenUsed/>
    <w:rsid w:val="00741E4B"/>
    <w:rPr>
      <w:rFonts w:ascii="Tahoma" w:hAnsi="Tahoma" w:cs="Mangal"/>
      <w:sz w:val="16"/>
      <w:szCs w:val="14"/>
    </w:rPr>
  </w:style>
  <w:style w:type="paragraph" w:styleId="ad">
    <w:name w:val="Revision"/>
    <w:uiPriority w:val="99"/>
    <w:semiHidden/>
    <w:rsid w:val="00314C33"/>
    <w:pPr>
      <w:suppressAutoHyphens/>
    </w:pPr>
    <w:rPr>
      <w:rFonts w:cs="Mangal"/>
      <w:szCs w:val="21"/>
    </w:rPr>
  </w:style>
  <w:style w:type="paragraph" w:styleId="a8">
    <w:name w:val="annotation text"/>
    <w:basedOn w:val="1"/>
    <w:link w:val="a7"/>
    <w:uiPriority w:val="99"/>
    <w:semiHidden/>
    <w:unhideWhenUsed/>
    <w:rsid w:val="00314C33"/>
    <w:rPr>
      <w:rFonts w:cs="Mangal"/>
      <w:sz w:val="20"/>
      <w:szCs w:val="18"/>
    </w:rPr>
  </w:style>
  <w:style w:type="paragraph" w:styleId="aa">
    <w:name w:val="annotation subject"/>
    <w:basedOn w:val="a8"/>
    <w:link w:val="a9"/>
    <w:uiPriority w:val="99"/>
    <w:semiHidden/>
    <w:unhideWhenUsed/>
    <w:rsid w:val="00314C33"/>
    <w:rPr>
      <w:b/>
      <w:bCs/>
    </w:rPr>
  </w:style>
  <w:style w:type="paragraph" w:styleId="ae">
    <w:name w:val="List Paragraph"/>
    <w:basedOn w:val="1"/>
    <w:uiPriority w:val="34"/>
    <w:qFormat/>
    <w:rsid w:val="00F27E2A"/>
    <w:pPr>
      <w:ind w:left="720"/>
      <w:contextualSpacing/>
    </w:pPr>
    <w:rPr>
      <w:rFonts w:cs="Mangal"/>
      <w:szCs w:val="21"/>
    </w:rPr>
  </w:style>
  <w:style w:type="paragraph" w:customStyle="1" w:styleId="TableContents">
    <w:name w:val="Table Contents"/>
    <w:basedOn w:val="1"/>
  </w:style>
  <w:style w:type="paragraph" w:customStyle="1" w:styleId="TableHeading">
    <w:name w:val="Table Heading"/>
    <w:basedOn w:val="TableContents"/>
  </w:style>
  <w:style w:type="table" w:styleId="af">
    <w:name w:val="Table Grid"/>
    <w:basedOn w:val="a1"/>
    <w:uiPriority w:val="59"/>
    <w:rsid w:val="006950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A813EA"/>
    <w:pPr>
      <w:widowControl w:val="0"/>
      <w:suppressAutoHyphens/>
      <w:autoSpaceDN w:val="0"/>
      <w:textAlignment w:val="baseline"/>
    </w:pPr>
    <w:rPr>
      <w:kern w:val="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0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comments" Target="comments.xml"/><Relationship Id="rId7" Type="http://schemas.openxmlformats.org/officeDocument/2006/relationships/image" Target="media/image2.png"/><Relationship Id="rId12" Type="http://schemas.openxmlformats.org/officeDocument/2006/relationships/hyperlink" Target="https://www.pinterest.com/olgavolyanska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facebook.com/olga.volyanska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microsoft.com/office/2011/relationships/people" Target="people.xml"/><Relationship Id="rId10" Type="http://schemas.openxmlformats.org/officeDocument/2006/relationships/hyperlink" Target="http://vk.com/olgavolyanska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microsoft.com/office/2011/relationships/commentsExtended" Target="commentsExtended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8932EC-465A-4AC9-8918-440F3C9DB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5078</TotalTime>
  <Pages>13</Pages>
  <Words>1166</Words>
  <Characters>6650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Zvorskyi Ivan</cp:lastModifiedBy>
  <cp:revision>21</cp:revision>
  <dcterms:created xsi:type="dcterms:W3CDTF">2015-05-30T11:10:00Z</dcterms:created>
  <dcterms:modified xsi:type="dcterms:W3CDTF">2015-10-30T16:47:00Z</dcterms:modified>
  <dc:language>en-US</dc:language>
</cp:coreProperties>
</file>