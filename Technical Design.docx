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word/media/image13.png" ContentType="image/png"/>
  <Override PartName="/word/media/image12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6.png" ContentType="image/png"/>
  <Override PartName="/word/media/image5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1.png" ContentType="image/png"/>
  <Override PartName="/word/media/image1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rPr>
          <w:lang w:val="ru-RU"/>
        </w:rPr>
      </w:pPr>
      <w:r>
        <w:rPr>
          <w:lang w:val="ru-RU"/>
        </w:rPr>
        <w:t>1. Скретч сайта(</w:t>
      </w:r>
      <w:r>
        <w:rPr/>
        <w:t>https</w:t>
      </w:r>
      <w:r>
        <w:rPr>
          <w:lang w:val="ru-RU"/>
        </w:rPr>
        <w:t>://</w:t>
      </w:r>
      <w:r>
        <w:rPr/>
        <w:t>wireframe</w:t>
      </w:r>
      <w:r>
        <w:rPr>
          <w:lang w:val="ru-RU"/>
        </w:rPr>
        <w:t>.</w:t>
      </w:r>
      <w:r>
        <w:rPr/>
        <w:t>cc</w:t>
      </w:r>
      <w:r>
        <w:rPr>
          <w:lang w:val="ru-RU"/>
        </w:rPr>
        <w:t>/</w:t>
      </w:r>
      <w:r>
        <w:rPr/>
        <w:t>PoPwbh</w:t>
      </w:r>
      <w:r>
        <w:rPr>
          <w:lang w:val="ru-RU"/>
        </w:rPr>
        <w:t>)</w:t>
      </w:r>
    </w:p>
    <w:p>
      <w:pPr>
        <w:pStyle w:val="Normal"/>
        <w:rPr/>
      </w:pPr>
      <w:r>
        <w:rPr>
          <w:lang w:val="ru-RU"/>
        </w:rPr>
        <w:t xml:space="preserve">2. Елементи головної сторінки </w:t>
      </w:r>
      <w:r>
        <w:rPr/>
        <w:t>Portfolio</w:t>
      </w:r>
    </w:p>
    <w:p>
      <w:pPr>
        <w:pStyle w:val="Normal"/>
        <w:rPr/>
      </w:pPr>
      <w:r>
        <w:rPr>
          <w:lang w:val="ru-RU"/>
        </w:rPr>
        <w:tab/>
        <w:t xml:space="preserve">а) </w:t>
      </w:r>
      <w:r>
        <w:rPr/>
        <w:t>Header</w:t>
      </w:r>
    </w:p>
    <w:p>
      <w:pPr>
        <w:pStyle w:val="Normal"/>
        <w:rPr/>
      </w:pPr>
      <w:r>
        <w:rPr>
          <w:lang w:val="ru-RU"/>
        </w:rPr>
        <w:tab/>
      </w:r>
      <w:r>
        <w:rPr/>
        <w:t xml:space="preserve">b) Body </w:t>
      </w:r>
    </w:p>
    <w:p>
      <w:pPr>
        <w:pStyle w:val="Normal"/>
        <w:rPr/>
      </w:pPr>
      <w:r>
        <w:rPr/>
        <w:tab/>
        <w:t>c) Footer</w:t>
      </w:r>
    </w:p>
    <w:p>
      <w:pPr>
        <w:pStyle w:val="Normal"/>
        <w:rPr/>
      </w:pPr>
      <w:r>
        <w:rPr/>
        <w:tab/>
        <w:t xml:space="preserve">e) Side Bar </w:t>
      </w:r>
    </w:p>
    <w:p>
      <w:pPr>
        <w:pStyle w:val="Normal"/>
        <w:rPr/>
      </w:pPr>
      <w:r>
        <w:rPr/>
        <w:t xml:space="preserve">3. </w:t>
      </w:r>
      <w:r>
        <w:rPr>
          <w:lang w:val="ru-RU"/>
        </w:rPr>
        <w:t>Дизайн</w:t>
      </w:r>
      <w:r>
        <w:rPr/>
        <w:t xml:space="preserve"> </w:t>
      </w:r>
      <w:r>
        <w:rPr>
          <w:lang w:val="ru-RU"/>
        </w:rPr>
        <w:t>сторінки</w:t>
      </w:r>
      <w:r>
        <w:rPr/>
        <w:t xml:space="preserve"> Blog</w:t>
      </w:r>
    </w:p>
    <w:p>
      <w:pPr>
        <w:pStyle w:val="Normal"/>
        <w:rPr/>
      </w:pPr>
      <w:r>
        <w:rPr/>
        <w:t xml:space="preserve">4. </w:t>
      </w:r>
      <w:r>
        <w:rPr>
          <w:lang w:val="ru-RU"/>
        </w:rPr>
        <w:t>Дизайн</w:t>
      </w:r>
      <w:r>
        <w:rPr/>
        <w:t xml:space="preserve"> </w:t>
      </w:r>
      <w:r>
        <w:rPr>
          <w:lang w:val="ru-RU"/>
        </w:rPr>
        <w:t>сторінки</w:t>
      </w:r>
      <w:r>
        <w:rPr/>
        <w:t xml:space="preserve"> About</w:t>
      </w:r>
    </w:p>
    <w:p>
      <w:pPr>
        <w:pStyle w:val="Normal"/>
        <w:rPr/>
      </w:pPr>
      <w:r>
        <w:rPr/>
        <w:t xml:space="preserve">5. </w:t>
      </w:r>
      <w:r>
        <w:rPr>
          <w:lang w:val="ru-RU"/>
        </w:rPr>
        <w:t>Дизайн</w:t>
      </w:r>
      <w:r>
        <w:rPr/>
        <w:t xml:space="preserve"> </w:t>
      </w:r>
      <w:r>
        <w:rPr>
          <w:lang w:val="ru-RU"/>
        </w:rPr>
        <w:t>сторінки</w:t>
      </w:r>
      <w:r>
        <w:rPr/>
        <w:t xml:space="preserve"> Advices</w:t>
      </w:r>
    </w:p>
    <w:p>
      <w:pPr>
        <w:pStyle w:val="Normal"/>
        <w:rPr/>
      </w:pPr>
      <w:r>
        <w:rPr/>
        <w:t xml:space="preserve">6. </w:t>
      </w:r>
      <w:r>
        <w:rPr>
          <w:lang w:val="ru-RU"/>
        </w:rPr>
        <w:t>Дизайн</w:t>
      </w:r>
      <w:r>
        <w:rPr/>
        <w:t xml:space="preserve"> </w:t>
      </w:r>
      <w:r>
        <w:rPr>
          <w:lang w:val="ru-RU"/>
        </w:rPr>
        <w:t>сторінки</w:t>
      </w:r>
      <w:r>
        <w:rPr/>
        <w:t xml:space="preserve"> Contact</w:t>
      </w:r>
    </w:p>
    <w:p>
      <w:pPr>
        <w:pStyle w:val="Normal"/>
        <w:rPr>
          <w:color w:val="FF0000"/>
        </w:rPr>
      </w:pPr>
      <w:r>
        <w:rPr>
          <w:color w:val="FF0000"/>
        </w:rPr>
        <w:t xml:space="preserve">7. </w:t>
      </w:r>
      <w:r>
        <w:rPr>
          <w:color w:val="FF0000"/>
          <w:lang w:val="ru-RU"/>
        </w:rPr>
        <w:t>Дизайн</w:t>
      </w:r>
      <w:r>
        <w:rPr>
          <w:color w:val="FF0000"/>
        </w:rPr>
        <w:t xml:space="preserve"> </w:t>
      </w:r>
      <w:r>
        <w:rPr>
          <w:color w:val="FF0000"/>
          <w:lang w:val="ru-RU"/>
        </w:rPr>
        <w:t>сторінки</w:t>
      </w:r>
      <w:r>
        <w:rPr>
          <w:color w:val="FF0000"/>
        </w:rPr>
        <w:t xml:space="preserve"> Follow</w:t>
      </w:r>
    </w:p>
    <w:p>
      <w:pPr>
        <w:pStyle w:val="Normal"/>
        <w:rPr>
          <w:lang w:val="ru-RU"/>
        </w:rPr>
      </w:pPr>
      <w:r>
        <w:rPr/>
        <w:t xml:space="preserve">8. </w:t>
      </w:r>
      <w:r>
        <w:rPr>
          <w:lang w:val="ru-RU"/>
        </w:rPr>
        <w:t>Дизайн</w:t>
      </w:r>
      <w:r>
        <w:rPr/>
        <w:t xml:space="preserve"> Tags </w:t>
      </w:r>
      <w:r>
        <w:rPr>
          <w:lang w:val="ru-RU"/>
        </w:rPr>
        <w:t>сторінка</w:t>
      </w:r>
    </w:p>
    <w:p>
      <w:pPr>
        <w:pStyle w:val="Normal"/>
        <w:rPr>
          <w:color w:val="FF0000"/>
          <w:lang w:val="ru-RU"/>
          <w:rPrChange w:id="0" w:author="" w:date="0-00-00T00:00:00Z">
            <w:rPr>
              <w:lang w:val="ru-RU"/>
            </w:rPr>
          </w:rPrChange>
        </w:rPr>
      </w:pPr>
      <w:r>
        <w:rPr>
          <w:color w:val="FF0000"/>
          <w:lang w:val="ru-RU"/>
          <w:rPrChange w:id="0" w:author="" w:date="0-00-00T00:00:00Z">
            <w:rPr>
              <w:lang w:val="ru-RU"/>
            </w:rPr>
          </w:rPrChange>
        </w:rPr>
        <w:t xml:space="preserve">9. </w:t>
      </w:r>
      <w:r>
        <w:rPr>
          <w:color w:val="FF0000"/>
          <w:lang w:val="ru-RU"/>
        </w:rPr>
        <w:t>Панель</w:t>
      </w:r>
      <w:r>
        <w:rPr>
          <w:color w:val="FF0000"/>
          <w:lang w:val="ru-RU"/>
          <w:rPrChange w:id="0" w:author="" w:date="0-00-00T00:00:00Z">
            <w:rPr>
              <w:lang w:val="ru-RU"/>
            </w:rPr>
          </w:rPrChange>
        </w:rPr>
        <w:t xml:space="preserve"> </w:t>
      </w:r>
      <w:r>
        <w:rPr>
          <w:color w:val="FF0000"/>
          <w:lang w:val="ru-RU"/>
        </w:rPr>
        <w:t>Адміністратора</w:t>
      </w:r>
      <w:r>
        <w:rPr>
          <w:color w:val="FF0000"/>
          <w:lang w:val="ru-RU"/>
          <w:rPrChange w:id="0" w:author="" w:date="0-00-00T00:00:00Z">
            <w:rPr>
              <w:lang w:val="ru-RU"/>
            </w:rPr>
          </w:rPrChange>
        </w:rPr>
        <w:t>(</w:t>
      </w:r>
      <w:r>
        <w:rPr>
          <w:color w:val="FF0000"/>
          <w:lang w:val="ru-RU"/>
        </w:rPr>
        <w:t>що</w:t>
      </w:r>
      <w:r>
        <w:rPr>
          <w:color w:val="FF0000"/>
          <w:lang w:val="ru-RU"/>
          <w:rPrChange w:id="0" w:author="" w:date="0-00-00T00:00:00Z">
            <w:rPr>
              <w:lang w:val="ru-RU"/>
            </w:rPr>
          </w:rPrChange>
        </w:rPr>
        <w:t xml:space="preserve"> </w:t>
      </w:r>
      <w:r>
        <w:rPr>
          <w:color w:val="FF0000"/>
          <w:lang w:val="ru-RU"/>
        </w:rPr>
        <w:t>має</w:t>
      </w:r>
      <w:r>
        <w:rPr>
          <w:color w:val="FF0000"/>
          <w:lang w:val="ru-RU"/>
          <w:rPrChange w:id="0" w:author="" w:date="0-00-00T00:00:00Z">
            <w:rPr>
              <w:lang w:val="ru-RU"/>
            </w:rPr>
          </w:rPrChange>
        </w:rPr>
        <w:t xml:space="preserve"> </w:t>
      </w:r>
      <w:r>
        <w:rPr>
          <w:color w:val="FF0000"/>
          <w:lang w:val="ru-RU"/>
        </w:rPr>
        <w:t>змінюватись</w:t>
      </w:r>
      <w:r>
        <w:rPr>
          <w:color w:val="FF0000"/>
          <w:lang w:val="ru-RU"/>
          <w:rPrChange w:id="0" w:author="" w:date="0-00-00T00:00:00Z">
            <w:rPr>
              <w:lang w:val="ru-RU"/>
            </w:rPr>
          </w:rPrChange>
        </w:rPr>
        <w:t>)</w:t>
      </w:r>
    </w:p>
    <w:p>
      <w:pPr>
        <w:pStyle w:val="Normal"/>
        <w:rPr>
          <w:lang w:val="ru-RU"/>
        </w:rPr>
      </w:pPr>
      <w:r>
        <w:rPr>
          <w:lang w:val="ru-RU"/>
        </w:rPr>
        <w:t>10. Додаткові елементи</w:t>
      </w:r>
      <w:ins w:id="6" w:author="Zvorskyi Ivan" w:date="2015-08-10T17:06:00Z">
        <w:r>
          <w:rPr>
            <w:lang w:val="ru-RU"/>
          </w:rPr>
          <w:t xml:space="preserve"> і моменти для обговорення</w:t>
        </w:r>
      </w:ins>
    </w:p>
    <w:p>
      <w:pPr>
        <w:pStyle w:val="Normal"/>
        <w:rPr>
          <w:lang w:val="ru-RU"/>
        </w:rPr>
      </w:pPr>
      <w:r>
        <w:rPr>
          <w:lang w:val="ru-RU"/>
        </w:rPr>
        <w:tab/>
        <w:t>а) Календар</w:t>
      </w:r>
    </w:p>
    <w:p>
      <w:pPr>
        <w:pStyle w:val="Normal"/>
        <w:rPr>
          <w:color w:val="FF0000"/>
          <w:lang w:val="ru-RU"/>
        </w:rPr>
      </w:pPr>
      <w:r>
        <w:rPr>
          <w:lang w:val="ru-RU"/>
        </w:rPr>
        <w:tab/>
      </w:r>
      <w:r>
        <w:rPr>
          <w:color w:val="FF0000"/>
          <w:lang w:val="ru-RU"/>
        </w:rPr>
        <w:t>б) Аналитика</w:t>
      </w:r>
    </w:p>
    <w:p>
      <w:pPr>
        <w:pStyle w:val="Normal"/>
        <w:rPr>
          <w:lang w:val="ru-RU"/>
        </w:rPr>
      </w:pPr>
      <w:r>
        <w:rPr>
          <w:lang w:val="ru-RU"/>
        </w:rPr>
        <w:tab/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pageBreakBefore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  <w:lang w:val="ru-RU"/>
        </w:rPr>
        <w:t xml:space="preserve">2. </w:t>
      </w:r>
      <w:r>
        <w:rPr>
          <w:b/>
          <w:i/>
          <w:color w:val="FF0000"/>
          <w:sz w:val="30"/>
        </w:rPr>
        <w:t>Portfolio</w:t>
      </w:r>
    </w:p>
    <w:p>
      <w:pPr>
        <w:pStyle w:val="Normal"/>
        <w:rPr/>
      </w:pPr>
      <w:r>
        <w:rPr/>
        <w:drawing>
          <wp:inline distT="0" distB="0" distL="0" distR="0">
            <wp:extent cx="6120130" cy="4194175"/>
            <wp:effectExtent l="0" t="0" r="0" b="0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9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rPr/>
      </w:pPr>
      <w:r>
        <w:rPr/>
      </w:r>
    </w:p>
    <w:p>
      <w:pPr>
        <w:pStyle w:val="Normal"/>
        <w:rPr>
          <w:b/>
          <w:sz w:val="26"/>
        </w:rPr>
      </w:pPr>
      <w:r>
        <w:rPr>
          <w:b/>
          <w:sz w:val="26"/>
        </w:rPr>
        <w:t>a</w:t>
      </w:r>
      <w:r>
        <w:rPr>
          <w:b/>
          <w:sz w:val="26"/>
          <w:lang w:val="ru-RU"/>
        </w:rPr>
        <w:t>)</w:t>
      </w:r>
      <w:r>
        <w:rPr>
          <w:b/>
          <w:sz w:val="26"/>
        </w:rPr>
        <w:t>Header</w:t>
        <w:drawing>
          <wp:anchor behindDoc="0" distT="0" distB="0" distL="0" distR="0" simplePos="0" locked="0" layoutInCell="1" allowOverlap="1" relativeHeight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false"/>
        <w:rPr/>
      </w:pPr>
      <w:r>
        <w:rPr/>
        <w:drawing>
          <wp:inline distT="0" distB="0" distL="0" distR="0">
            <wp:extent cx="5524500" cy="342900"/>
            <wp:effectExtent l="0" t="0" r="0" b="0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widowControl/>
        <w:suppressAutoHyphens w:val="false"/>
        <w:rPr/>
      </w:pPr>
      <w:r>
        <w:rPr/>
      </w:r>
    </w:p>
    <w:tbl>
      <w:tblPr>
        <w:jc w:val="left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2090"/>
        <w:gridCol w:w="4962"/>
      </w:tblGrid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ins w:id="7" w:author="Unknown Author" w:date="2015-08-27T23:12:00Z">
              <w:r>
                <w:rPr/>
                <w:t>Width</w:t>
              </w:r>
            </w:ins>
          </w:p>
        </w:tc>
        <w:tc>
          <w:tcPr>
            <w:tcW w:w="49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ins w:id="8" w:author="Unknown Author" w:date="2015-08-27T23:12:00Z">
              <w:r>
                <w:rPr/>
                <w:t>1000px</w:t>
              </w:r>
            </w:ins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ins w:id="9" w:author="Unknown Author" w:date="2015-08-27T23:12:00Z">
              <w:r>
                <w:rPr/>
                <w:t>Heigh</w:t>
              </w:r>
            </w:ins>
          </w:p>
        </w:tc>
        <w:tc>
          <w:tcPr>
            <w:tcW w:w="49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ins w:id="10" w:author="Unknown Author" w:date="2015-08-27T23:12:00Z">
              <w:r>
                <w:rPr/>
                <w:t>50px(approximate)</w:t>
              </w:r>
            </w:ins>
          </w:p>
        </w:tc>
      </w:tr>
    </w:tbl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Повинен бути зафіксований на горі сторінки(</w:t>
      </w:r>
      <w:r>
        <w:rPr/>
        <w:t>Position</w:t>
      </w:r>
      <w:r>
        <w:rPr>
          <w:lang w:val="ru-RU"/>
        </w:rPr>
        <w:t xml:space="preserve">: </w:t>
      </w:r>
      <w:r>
        <w:rPr/>
        <w:t>Fixed</w:t>
      </w:r>
      <w:r>
        <w:rPr>
          <w:lang w:val="uk-UA"/>
        </w:rPr>
        <w:t>)</w:t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  <w:t>Активне меню має бути іншого кольору</w:t>
      </w:r>
      <w:ins w:id="11" w:author="Unknown Author" w:date="2015-08-27T23:14:00Z">
        <w:r>
          <w:rPr>
            <w:lang w:val="ru-RU"/>
          </w:rPr>
          <w:t>. При наведені на меню колір елементу має змінюватися.</w:t>
        </w:r>
      </w:ins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Ссилки на сторінки:</w:t>
      </w:r>
    </w:p>
    <w:p>
      <w:pPr>
        <w:pStyle w:val="Normal"/>
        <w:widowControl/>
        <w:suppressAutoHyphens w:val="false"/>
        <w:rPr/>
      </w:pPr>
      <w:del w:id="12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</w:t>
      </w:r>
      <w:r>
        <w:rPr>
          <w:i/>
          <w:lang w:val="ru-RU"/>
        </w:rPr>
        <w:t>.</w:t>
      </w:r>
      <w:r>
        <w:rPr>
          <w:i/>
        </w:rPr>
        <w:t>com</w:t>
      </w:r>
      <w:r>
        <w:rPr>
          <w:lang w:val="ru-RU"/>
        </w:rPr>
        <w:t>/</w:t>
      </w:r>
      <w:r>
        <w:rPr/>
        <w:t>About</w:t>
      </w:r>
    </w:p>
    <w:p>
      <w:pPr>
        <w:pStyle w:val="Normal"/>
        <w:widowControl/>
        <w:suppressAutoHyphens w:val="false"/>
        <w:rPr/>
      </w:pPr>
      <w:del w:id="13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volyanska.com</w:t>
      </w:r>
      <w:r>
        <w:rPr/>
        <w:t>/Blog</w:t>
      </w:r>
    </w:p>
    <w:p>
      <w:pPr>
        <w:pStyle w:val="Normal"/>
        <w:widowControl/>
        <w:suppressAutoHyphens w:val="false"/>
        <w:rPr/>
      </w:pPr>
      <w:del w:id="14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volyanska.com</w:t>
      </w:r>
      <w:r>
        <w:rPr/>
        <w:t>/Advices</w:t>
      </w:r>
    </w:p>
    <w:p>
      <w:pPr>
        <w:pStyle w:val="Normal"/>
        <w:widowControl/>
        <w:suppressAutoHyphens w:val="false"/>
        <w:rPr/>
      </w:pPr>
      <w:del w:id="15" w:author="Unknown Author" w:date="2015-08-27T23:10:00Z">
        <w:r>
          <w:rPr>
            <w:i/>
          </w:rPr>
          <w:delText>Olg</w:delText>
        </w:r>
      </w:del>
      <w:del w:id="16" w:author="Unknown Author" w:date="2015-08-27T23:11:00Z">
        <w:r>
          <w:rPr>
            <w:i/>
          </w:rPr>
          <w:delText>a</w:delText>
        </w:r>
      </w:del>
      <w:r>
        <w:rPr>
          <w:i/>
        </w:rPr>
        <w:t>volyanska.com</w:t>
      </w:r>
      <w:r>
        <w:rPr/>
        <w:t>/Follow</w:t>
      </w:r>
    </w:p>
    <w:p>
      <w:pPr>
        <w:pStyle w:val="Normal"/>
        <w:widowControl/>
        <w:suppressAutoHyphens w:val="false"/>
        <w:rPr/>
      </w:pPr>
      <w:del w:id="17" w:author="Unknown Author" w:date="2015-08-27T23:11:00Z">
        <w:r>
          <w:rPr>
            <w:i/>
          </w:rPr>
          <w:delText>Olga</w:delText>
        </w:r>
      </w:del>
      <w:r>
        <w:rPr>
          <w:i/>
        </w:rPr>
        <w:t>volyanska.com</w:t>
      </w:r>
      <w:r>
        <w:rPr/>
        <w:t>/Contact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rStyle w:val="InternetLink"/>
        </w:rPr>
      </w:pPr>
      <w:r>
        <w:rPr/>
        <w:t xml:space="preserve">B - </w:t>
      </w:r>
      <w:hyperlink r:id="rId5">
        <w:r>
          <w:rPr>
            <w:rStyle w:val="InternetLink"/>
          </w:rPr>
          <w:t>http://vk.com/olgavolyanska</w:t>
        </w:r>
      </w:hyperlink>
    </w:p>
    <w:p>
      <w:pPr>
        <w:pStyle w:val="Normal"/>
        <w:widowControl/>
        <w:suppressAutoHyphens w:val="false"/>
        <w:rPr>
          <w:rStyle w:val="InternetLink"/>
        </w:rPr>
      </w:pPr>
      <w:r>
        <w:rPr/>
        <w:t xml:space="preserve">F - </w:t>
      </w:r>
      <w:hyperlink r:id="rId6">
        <w:r>
          <w:rPr>
            <w:rStyle w:val="InternetLink"/>
          </w:rPr>
          <w:t>https://www.facebook.com/olga.volyanska</w:t>
        </w:r>
      </w:hyperlink>
    </w:p>
    <w:p>
      <w:pPr>
        <w:pStyle w:val="Normal"/>
        <w:widowControl/>
        <w:suppressAutoHyphens w:val="false"/>
        <w:rPr/>
      </w:pPr>
      <w:r>
        <w:rPr/>
        <w:t>I - https://instagram.com/olgavolyanska/</w:t>
      </w:r>
    </w:p>
    <w:p>
      <w:pPr>
        <w:pStyle w:val="Normal"/>
        <w:widowControl/>
        <w:suppressAutoHyphens w:val="false"/>
        <w:rPr>
          <w:rStyle w:val="InternetLink"/>
        </w:rPr>
      </w:pPr>
      <w:r>
        <w:rPr/>
        <w:t xml:space="preserve">P - </w:t>
      </w:r>
      <w:hyperlink r:id="rId7">
        <w:r>
          <w:rPr>
            <w:rStyle w:val="InternetLink"/>
          </w:rPr>
          <w:t>https://www.pinterest.com/olgavolyanska/</w:t>
        </w:r>
      </w:hyperlink>
    </w:p>
    <w:p>
      <w:pPr>
        <w:pStyle w:val="Normal"/>
        <w:widowControl/>
        <w:suppressAutoHyphens w:val="false"/>
        <w:rPr>
          <w:rStyle w:val="InternetLink"/>
        </w:rPr>
      </w:pPr>
      <w:ins w:id="18" w:author="Zvorskyi Ivan" w:date="2015-08-20T12:56:00Z">
        <w:r>
          <w:rPr>
            <w:rStyle w:val="InternetLink"/>
          </w:rPr>
          <w:t>m</w:t>
        </w:r>
      </w:ins>
      <w:ins w:id="19" w:author="Zvorskyi Ivan" w:date="2015-08-20T10:30:00Z">
        <w:r>
          <w:rPr>
            <w:rStyle w:val="InternetLink"/>
          </w:rPr>
          <w:t xml:space="preserve">W - </w:t>
        </w:r>
      </w:ins>
      <w:ins w:id="20" w:author="Zvorskyi Ivan" w:date="2015-08-20T10:31:00Z">
        <w:r>
          <w:rPr>
            <w:rStyle w:val="InternetLink"/>
          </w:rPr>
          <w:t>http://www.mywed.ru/photographer/view/profile/pollosata/</w:t>
        </w:r>
      </w:ins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  <w:sz w:val="26"/>
        </w:rPr>
      </w:pPr>
      <w:r>
        <w:rPr>
          <w:b/>
          <w:sz w:val="26"/>
        </w:rPr>
        <w:t>b)Body</w:t>
      </w:r>
    </w:p>
    <w:p>
      <w:pPr>
        <w:pStyle w:val="Normal"/>
        <w:widowControl/>
        <w:suppressAutoHyphens w:val="false"/>
        <w:rPr/>
      </w:pPr>
      <w:ins w:id="21" w:author="Unknown Author" w:date="2015-08-27T23:15:00Z">
        <w:r>
          <w:rPr/>
          <w:t>Width</w:t>
        </w:r>
      </w:ins>
      <w:del w:id="22" w:author="Unknown Author" w:date="2015-08-27T23:15:00Z">
        <w:r>
          <w:rPr/>
          <w:delText>height</w:delText>
        </w:r>
      </w:del>
      <w:ins w:id="23" w:author="Zvorskyi Ivan" w:date="2015-08-20T10:31:00Z">
        <w:r>
          <w:rPr/>
          <w:t>: 1000px</w:t>
        </w:r>
      </w:ins>
    </w:p>
    <w:p>
      <w:pPr>
        <w:pStyle w:val="Normal"/>
        <w:widowControl/>
        <w:suppressAutoHyphens w:val="false"/>
        <w:rPr>
          <w:i/>
        </w:rPr>
      </w:pPr>
      <w:r>
        <w:rPr/>
        <w:t>Logo(</w:t>
      </w:r>
      <w:r>
        <w:rPr>
          <w:lang w:val="uk-UA"/>
        </w:rPr>
        <w:t>в розробці</w:t>
      </w:r>
      <w:r>
        <w:rPr/>
        <w:t>)</w:t>
      </w:r>
      <w:r>
        <w:rPr>
          <w:lang w:val="uk-UA"/>
        </w:rPr>
        <w:t xml:space="preserve"> – </w:t>
      </w:r>
      <w:r>
        <w:rPr/>
        <w:t xml:space="preserve">link to </w:t>
      </w:r>
      <w:del w:id="24" w:author="Unknown Author" w:date="2015-08-27T23:15:00Z">
        <w:r>
          <w:rPr>
            <w:i/>
          </w:rPr>
          <w:delText>Olga</w:delText>
        </w:r>
      </w:del>
      <w:r>
        <w:rPr>
          <w:i/>
        </w:rPr>
        <w:t>volyanska.com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/>
      </w:pPr>
      <w:r>
        <w:rPr/>
        <w:t>Photos in grid</w:t>
      </w:r>
    </w:p>
    <w:p>
      <w:pPr>
        <w:pStyle w:val="Normal"/>
        <w:widowControl/>
        <w:suppressAutoHyphens w:val="false"/>
        <w:rPr/>
      </w:pPr>
      <w:r>
        <w:rPr/>
      </w:r>
    </w:p>
    <w:tbl>
      <w:tblPr>
        <w:jc w:val="left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2090"/>
        <w:gridCol w:w="4961"/>
      </w:tblGrid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>
                <w:color w:val="FF0000"/>
              </w:rPr>
            </w:pPr>
            <w:del w:id="25" w:author="Zvorskyi Ivan" w:date="2015-08-20T10:32:00Z">
              <w:r>
                <w:rPr>
                  <w:color w:val="FF0000"/>
                  <w:lang w:val="uk-UA"/>
                </w:rPr>
                <w:delText>?</w:delText>
              </w:r>
            </w:del>
            <w:del w:id="26" w:author="Zvorskyi Ivan" w:date="2015-08-20T10:32:00Z">
              <w:r>
                <w:rPr>
                  <w:color w:val="FF0000"/>
                </w:rPr>
                <w:delText>em</w:delText>
              </w:r>
            </w:del>
            <w:del w:id="27" w:author="Zvorskyi Ivan" w:date="2015-08-20T10:32:00Z">
              <w:r>
                <w:rPr>
                  <w:color w:val="FF0000"/>
                  <w:lang w:val="uk-UA"/>
                </w:rPr>
                <w:delText xml:space="preserve"> </w:delText>
              </w:r>
            </w:del>
            <w:del w:id="28" w:author="Zvorskyi Ivan" w:date="2015-08-20T10:32:00Z">
              <w:r>
                <w:rPr>
                  <w:color w:val="FF0000"/>
                </w:rPr>
                <w:delText>or ?px</w:delText>
              </w:r>
            </w:del>
            <w:del w:id="29" w:author="Zvorskyi Ivan" w:date="2015-08-20T10:32:00Z">
              <w:r>
                <w:rPr/>
                <w:delText xml:space="preserve"> (</w:delText>
              </w:r>
            </w:del>
            <w:del w:id="30" w:author="Zvorskyi Ivan" w:date="2015-08-20T10:32:00Z">
              <w:bookmarkStart w:id="0" w:name="__DdeLink__620_144406142611111111"/>
              <w:r>
                <w:rPr/>
                <w:delText>w=188px, h=282px</w:delText>
              </w:r>
            </w:del>
            <w:del w:id="31" w:author="Zvorskyi Ivan" w:date="2015-08-20T10:32:00Z">
              <w:bookmarkEnd w:id="0"/>
              <w:r>
                <w:rPr/>
                <w:delText>)</w:delText>
              </w:r>
            </w:del>
            <w:del w:id="32" w:author="Unknown Author" w:date="2015-08-27T23:33:00Z">
              <w:r>
                <w:rPr>
                  <w:color w:val="FF0000"/>
                </w:rPr>
                <w:delText>3 in row</w:delText>
              </w:r>
            </w:del>
          </w:p>
          <w:p>
            <w:pPr>
              <w:pStyle w:val="Normal"/>
              <w:widowControl/>
              <w:suppressAutoHyphens w:val="false"/>
              <w:rPr/>
            </w:pPr>
            <w:ins w:id="33" w:author="Unknown Author" w:date="2015-08-27T23:32:00Z">
              <w:r>
                <w:rPr/>
                <w:t>w = 280px h = 280px</w:t>
              </w:r>
            </w:ins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Link: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34" w:author="Unknown Author" w:date="2015-08-27T23:26:00Z">
              <w:r>
                <w:rPr>
                  <w:i/>
                </w:rPr>
                <w:delText>Olga</w:delText>
              </w:r>
            </w:del>
            <w:r>
              <w:rPr>
                <w:i/>
              </w:rPr>
              <w:t>volyanska.com</w:t>
            </w:r>
            <w:r>
              <w:rPr/>
              <w:t>/blog_id</w:t>
            </w:r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Hover:</w:t>
            </w:r>
            <w:r>
              <w:rPr>
                <w:lang w:val="uk-UA"/>
              </w:rPr>
              <w:t xml:space="preserve">или </w:t>
            </w:r>
            <w:r>
              <w:rPr/>
              <w:t>JS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>
                <w:i/>
              </w:rPr>
            </w:pPr>
            <w:r>
              <w:rPr>
                <w:i/>
              </w:rPr>
              <w:t>Transparent 50% +id_name()+ id_date+tag</w:t>
            </w:r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>
                <w:i/>
              </w:rPr>
            </w:pPr>
            <w:r>
              <w:rPr>
                <w:i/>
              </w:rPr>
            </w:r>
          </w:p>
        </w:tc>
      </w:tr>
    </w:tbl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Нова зйомка додається через адмінку</w:t>
      </w:r>
    </w:p>
    <w:p>
      <w:pPr>
        <w:pStyle w:val="Normal"/>
        <w:widowControl/>
        <w:suppressAutoHyphens w:val="false"/>
        <w:rPr>
          <w:lang w:val="ru-RU"/>
        </w:rPr>
      </w:pPr>
      <w:del w:id="35" w:author="Unknown Author" w:date="2015-08-27T23:30:00Z">
        <w:r>
          <w:rPr>
            <w:lang w:val="ru-RU"/>
          </w:rPr>
          <w:delText>Автоперегрупування при великому моніторі.</w:delText>
        </w:r>
      </w:del>
    </w:p>
    <w:p>
      <w:pPr>
        <w:pStyle w:val="Normal"/>
        <w:widowControl/>
        <w:suppressAutoHyphens w:val="false"/>
        <w:rPr>
          <w:lang w:val="ru-RU"/>
        </w:rPr>
      </w:pPr>
      <w:r>
        <w:rPr/>
        <w:t>Inline</w:t>
      </w:r>
      <w:r>
        <w:rPr>
          <w:lang w:val="ru-RU"/>
        </w:rPr>
        <w:t xml:space="preserve"> розміщення </w:t>
      </w:r>
      <w:del w:id="36" w:author="Unknown Author" w:date="2015-08-27T23:31:00Z">
        <w:r>
          <w:rPr>
            <w:lang w:val="ru-RU"/>
          </w:rPr>
          <w:delText>або бутстрап</w:delText>
        </w:r>
      </w:del>
      <w:ins w:id="37" w:author="Unknown Author" w:date="2015-08-27T23:31:00Z">
        <w:r>
          <w:rPr>
            <w:lang w:val="ru-RU"/>
          </w:rPr>
          <w:t xml:space="preserve"> 3 в ряд</w:t>
        </w:r>
      </w:ins>
      <w:r>
        <w:rPr>
          <w:lang w:val="ru-RU"/>
        </w:rPr>
        <w:t>.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ru-RU"/>
        </w:rPr>
        <w:t>Ширина і позиц</w:t>
      </w:r>
      <w:r>
        <w:rPr>
          <w:lang w:val="uk-UA"/>
        </w:rPr>
        <w:t>ія = ширині меню хеадера.</w:t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c</w:t>
      </w:r>
      <w:r>
        <w:rPr>
          <w:b/>
          <w:lang w:val="ru-RU"/>
        </w:rPr>
        <w:t>)</w:t>
      </w:r>
      <w:r>
        <w:rPr>
          <w:b/>
        </w:rPr>
        <w:t>Footer</w:t>
      </w:r>
    </w:p>
    <w:p>
      <w:pPr>
        <w:pStyle w:val="Normal"/>
        <w:widowControl/>
        <w:suppressAutoHyphens w:val="false"/>
        <w:rPr/>
      </w:pPr>
      <w:r>
        <w:rPr/>
        <w:drawing>
          <wp:inline distT="0" distB="0" distL="0" distR="0">
            <wp:extent cx="2895600" cy="472440"/>
            <wp:effectExtent l="0" t="0" r="0" b="0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jc w:val="left"/>
        <w:tblInd w:w="9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2071"/>
        <w:gridCol w:w="4961"/>
      </w:tblGrid>
      <w:tr>
        <w:trPr>
          <w:cantSplit w:val="false"/>
        </w:trPr>
        <w:tc>
          <w:tcPr>
            <w:tcW w:w="20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38" w:author="Unknown Author" w:date="2015-08-27T23:34:00Z">
              <w:r>
                <w:rPr/>
                <w:delText>Text:</w:delText>
              </w:r>
            </w:del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39" w:author="Unknown Author" w:date="2015-08-27T23:34:00Z">
              <w:r>
                <w:rPr>
                  <w:lang w:val="uk-UA"/>
                </w:rPr>
                <w:delText>Привет</w:delText>
              </w:r>
            </w:del>
            <w:del w:id="40" w:author="Unknown Author" w:date="2015-08-27T23:34:00Z">
              <w:r>
                <w:rPr/>
                <w:delText>!</w:delText>
              </w:r>
            </w:del>
          </w:p>
          <w:p>
            <w:pPr>
              <w:pStyle w:val="Normal"/>
              <w:widowControl/>
              <w:suppressAutoHyphens w:val="false"/>
              <w:rPr/>
            </w:pPr>
            <w:del w:id="41" w:author="Unknown Author" w:date="2015-08-27T23:34:00Z">
              <w:r>
                <w:rPr>
                  <w:lang w:val="uk-UA"/>
                </w:rPr>
                <w:delText>Я занимаюсь сьемкой</w:delText>
              </w:r>
            </w:del>
            <w:del w:id="42" w:author="Unknown Author" w:date="2015-08-27T23:34:00Z">
              <w:r>
                <w:rPr/>
                <w:delText>…</w:delText>
              </w:r>
            </w:del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20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43" w:author="Unknown Author" w:date="2015-08-27T23:34:00Z">
              <w:r>
                <w:rPr/>
                <w:delText>Link(more)</w:delText>
              </w:r>
            </w:del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44" w:author="Unknown Author" w:date="2015-08-27T23:34:00Z">
              <w:r>
                <w:rPr>
                  <w:i/>
                </w:rPr>
                <w:delText>Olgavolyanska.com</w:delText>
              </w:r>
            </w:del>
            <w:del w:id="45" w:author="Unknown Author" w:date="2015-08-27T23:34:00Z">
              <w:r>
                <w:rPr/>
                <w:delText>/About</w:delText>
              </w:r>
            </w:del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e)Side Bar</w:t>
      </w:r>
    </w:p>
    <w:p>
      <w:pPr>
        <w:pStyle w:val="Normal"/>
        <w:widowControl/>
        <w:suppressAutoHyphens w:val="false"/>
        <w:rPr/>
      </w:pPr>
      <w:r>
        <w:rPr/>
        <w:t>Postion: Absolute</w:t>
        <w:drawing>
          <wp:anchor behindDoc="0" distT="0" distB="0" distL="114300" distR="114300" simplePos="0" locked="0" layoutInCell="1" allowOverlap="1" relativeHeight="4">
            <wp:simplePos x="0" y="0"/>
            <wp:positionH relativeFrom="column">
              <wp:posOffset>4544695</wp:posOffset>
            </wp:positionH>
            <wp:positionV relativeFrom="paragraph">
              <wp:posOffset>124460</wp:posOffset>
            </wp:positionV>
            <wp:extent cx="1783080" cy="4701540"/>
            <wp:effectExtent l="0" t="0" r="0" b="0"/>
            <wp:wrapSquare wrapText="bothSides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138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470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i/>
        </w:rPr>
      </w:pPr>
      <w:r>
        <w:rPr>
          <w:i/>
        </w:rPr>
        <w:t>Avatar</w:t>
      </w:r>
    </w:p>
    <w:tbl>
      <w:tblPr>
        <w:jc w:val="left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2090"/>
        <w:gridCol w:w="4961"/>
      </w:tblGrid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del w:id="46" w:author="Unknown Author" w:date="2015-08-27T23:35:00Z">
              <w:r>
                <w:rPr>
                  <w:color w:val="FF0000"/>
                  <w:lang w:val="uk-UA"/>
                </w:rPr>
                <w:delText>?</w:delText>
              </w:r>
            </w:del>
            <w:del w:id="47" w:author="Unknown Author" w:date="2015-08-27T23:35:00Z">
              <w:r>
                <w:rPr>
                  <w:color w:val="FF0000"/>
                </w:rPr>
                <w:delText>em</w:delText>
              </w:r>
            </w:del>
            <w:del w:id="48" w:author="Unknown Author" w:date="2015-08-27T23:35:00Z">
              <w:r>
                <w:rPr>
                  <w:color w:val="FF0000"/>
                  <w:lang w:val="uk-UA"/>
                </w:rPr>
                <w:delText xml:space="preserve"> </w:delText>
              </w:r>
            </w:del>
            <w:del w:id="49" w:author="Unknown Author" w:date="2015-08-27T23:35:00Z">
              <w:r>
                <w:rPr>
                  <w:color w:val="FF0000"/>
                </w:rPr>
                <w:delText>or ?</w:delText>
              </w:r>
            </w:del>
            <w:r>
              <w:rPr>
                <w:color w:val="FF0000"/>
              </w:rPr>
              <w:t>px</w:t>
            </w:r>
            <w:r>
              <w:rPr/>
              <w:t xml:space="preserve"> (w=2</w:t>
            </w:r>
            <w:ins w:id="50" w:author="Unknown Author" w:date="2015-08-27T23:35:00Z">
              <w:r>
                <w:rPr/>
                <w:t>00</w:t>
              </w:r>
            </w:ins>
            <w:del w:id="51" w:author="Unknown Author" w:date="2015-08-27T23:35:00Z">
              <w:r>
                <w:rPr/>
                <w:delText>55</w:delText>
              </w:r>
            </w:del>
            <w:r>
              <w:rPr/>
              <w:t>px, h=2</w:t>
            </w:r>
            <w:ins w:id="52" w:author="Unknown Author" w:date="2015-08-27T23:35:00Z">
              <w:r>
                <w:rPr/>
                <w:t>00</w:t>
              </w:r>
            </w:ins>
            <w:del w:id="53" w:author="Unknown Author" w:date="2015-08-27T23:35:00Z">
              <w:r>
                <w:rPr/>
                <w:delText>55</w:delText>
              </w:r>
            </w:del>
            <w:r>
              <w:rPr/>
              <w:t>px)</w:t>
            </w:r>
            <w:ins w:id="54" w:author="Unknown Author" w:date="2015-08-27T23:35:00Z">
              <w:r>
                <w:rPr/>
                <w:t xml:space="preserve"> full size of sidebar</w:t>
              </w:r>
            </w:ins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tbl>
      <w:tblPr>
        <w:jc w:val="left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2090"/>
        <w:gridCol w:w="4961"/>
      </w:tblGrid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Text: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lang w:val="uk-UA"/>
              </w:rPr>
              <w:t>Привет</w:t>
            </w:r>
            <w:r>
              <w:rPr/>
              <w:t>!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>
                <w:lang w:val="uk-UA"/>
              </w:rPr>
              <w:t>Я занимаюсь сьемкой</w:t>
            </w:r>
            <w:r>
              <w:rPr/>
              <w:t>…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Link(more)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/About</w:t>
            </w:r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>
                <w:lang w:val="ru-RU"/>
              </w:rPr>
              <w:t>Шрифт</w:t>
            </w:r>
            <w:r>
              <w:rPr/>
              <w:t xml:space="preserve"> 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Helius  - http://www.gophotoweb.ru/</w:t>
            </w:r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i/>
        </w:rPr>
      </w:pPr>
      <w:r>
        <w:rPr>
          <w:i/>
        </w:rPr>
        <w:t>Categories(</w:t>
      </w:r>
      <w:r>
        <w:rPr>
          <w:i/>
          <w:lang w:val="uk-UA"/>
        </w:rPr>
        <w:t>Теги</w:t>
      </w:r>
      <w:r>
        <w:rPr>
          <w:i/>
        </w:rPr>
        <w:t>)</w:t>
      </w:r>
    </w:p>
    <w:tbl>
      <w:tblPr>
        <w:jc w:val="left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2090"/>
        <w:gridCol w:w="4961"/>
      </w:tblGrid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Weding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</w:t>
            </w:r>
            <w:ins w:id="55" w:author="Unknown Author" w:date="2015-08-27T23:41:00Z">
              <w:r>
                <w:rPr/>
                <w:t>blog</w:t>
              </w:r>
            </w:ins>
            <w:del w:id="56" w:author="Unknown Author" w:date="2015-08-27T23:41:00Z">
              <w:r>
                <w:rPr/>
                <w:delText>tag</w:delText>
              </w:r>
            </w:del>
            <w:ins w:id="57" w:author="Unknown Author" w:date="2015-08-27T23:41:00Z">
              <w:r>
                <w:rPr/>
                <w:t>(</w:t>
              </w:r>
            </w:ins>
            <w:del w:id="58" w:author="Unknown Author" w:date="2015-08-27T23:41:00Z">
              <w:r>
                <w:rPr/>
                <w:delText>/</w:delText>
              </w:r>
            </w:del>
            <w:r>
              <w:rPr/>
              <w:t xml:space="preserve"> Wedding</w:t>
            </w:r>
            <w:ins w:id="59" w:author="Unknown Author" w:date="2015-08-27T23:41:00Z">
              <w:r>
                <w:rPr/>
                <w:t>)</w:t>
              </w:r>
            </w:ins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Love story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</w:t>
            </w:r>
            <w:del w:id="60" w:author="Unknown Author" w:date="2015-08-27T23:41:00Z">
              <w:r>
                <w:rPr/>
                <w:delText>t</w:delText>
              </w:r>
            </w:del>
            <w:ins w:id="61" w:author="Unknown Author" w:date="2015-08-27T23:41:00Z">
              <w:r>
                <w:rPr/>
                <w:t>blog</w:t>
              </w:r>
            </w:ins>
            <w:del w:id="62" w:author="Unknown Author" w:date="2015-08-27T23:41:00Z">
              <w:r>
                <w:rPr/>
                <w:delText>ag</w:delText>
              </w:r>
            </w:del>
            <w:ins w:id="63" w:author="Unknown Author" w:date="2015-08-27T23:42:00Z">
              <w:r>
                <w:rPr/>
                <w:t>(</w:t>
              </w:r>
            </w:ins>
            <w:del w:id="64" w:author="Unknown Author" w:date="2015-08-27T23:42:00Z">
              <w:r>
                <w:rPr/>
                <w:delText>/</w:delText>
              </w:r>
            </w:del>
            <w:r>
              <w:rPr/>
              <w:t xml:space="preserve"> Love_story</w:t>
            </w:r>
            <w:ins w:id="65" w:author="Unknown Author" w:date="2015-08-27T23:42:00Z">
              <w:r>
                <w:rPr/>
                <w:t>)</w:t>
              </w:r>
            </w:ins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Family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</w:t>
            </w:r>
            <w:del w:id="66" w:author="Unknown Author" w:date="2015-08-27T23:42:00Z">
              <w:r>
                <w:rPr/>
                <w:delText>tag</w:delText>
              </w:r>
            </w:del>
            <w:ins w:id="67" w:author="Unknown Author" w:date="2015-08-27T23:42:00Z">
              <w:r>
                <w:rPr/>
                <w:t>blog (</w:t>
              </w:r>
            </w:ins>
            <w:del w:id="68" w:author="Unknown Author" w:date="2015-08-27T23:42:00Z">
              <w:r>
                <w:rPr/>
                <w:delText xml:space="preserve">/ </w:delText>
              </w:r>
            </w:del>
            <w:r>
              <w:rPr/>
              <w:t>Family</w:t>
            </w:r>
            <w:ins w:id="69" w:author="Unknown Author" w:date="2015-08-27T23:42:00Z">
              <w:r>
                <w:rPr/>
                <w:t>)</w:t>
              </w:r>
            </w:ins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Inspiration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</w:t>
            </w:r>
            <w:del w:id="70" w:author="Unknown Author" w:date="2015-08-27T23:42:00Z">
              <w:r>
                <w:rPr/>
                <w:delText>tag</w:delText>
              </w:r>
            </w:del>
            <w:ins w:id="71" w:author="Unknown Author" w:date="2015-08-27T23:42:00Z">
              <w:r>
                <w:rPr/>
                <w:t>blog (</w:t>
              </w:r>
            </w:ins>
            <w:del w:id="72" w:author="Unknown Author" w:date="2015-08-27T23:42:00Z">
              <w:r>
                <w:rPr/>
                <w:delText>/</w:delText>
              </w:r>
            </w:del>
            <w:r>
              <w:rPr/>
              <w:t xml:space="preserve"> Inspiration</w:t>
            </w:r>
            <w:ins w:id="73" w:author="Unknown Author" w:date="2015-08-27T23:42:00Z">
              <w:r>
                <w:rPr/>
                <w:t>)</w:t>
              </w:r>
            </w:ins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Portrait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</w:t>
            </w:r>
            <w:del w:id="74" w:author="Unknown Author" w:date="2015-08-27T23:42:00Z">
              <w:r>
                <w:rPr/>
                <w:delText>tag</w:delText>
              </w:r>
            </w:del>
            <w:ins w:id="75" w:author="Unknown Author" w:date="2015-08-27T23:42:00Z">
              <w:r>
                <w:rPr/>
                <w:t>blog (</w:t>
              </w:r>
            </w:ins>
            <w:del w:id="76" w:author="Unknown Author" w:date="2015-08-27T23:42:00Z">
              <w:r>
                <w:rPr/>
                <w:delText xml:space="preserve">/ </w:delText>
              </w:r>
            </w:del>
            <w:r>
              <w:rPr/>
              <w:t xml:space="preserve">Portrait </w:t>
            </w:r>
            <w:ins w:id="77" w:author="Unknown Author" w:date="2015-08-27T23:42:00Z">
              <w:r>
                <w:rPr/>
                <w:t>)</w:t>
              </w:r>
            </w:ins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i/>
        </w:rPr>
      </w:pPr>
      <w:r>
        <w:rPr>
          <w:i/>
        </w:rPr>
        <w:t>Instagram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Слайд шоу повинно братися з інстаграма і змінюватися.</w:t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uk-UA"/>
        </w:rPr>
        <w:t>Ссилка на інстаграм(головну інстаграму)</w:t>
      </w:r>
      <w:r>
        <w:rPr>
          <w:lang w:val="ru-RU"/>
        </w:rPr>
        <w:t xml:space="preserve"> або ссилки на фотки з інсту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widowControl/>
        <w:suppressAutoHyphens w:val="false"/>
        <w:rPr>
          <w:i/>
          <w:lang w:val="uk-UA"/>
        </w:rPr>
      </w:pPr>
      <w:r>
        <w:rPr>
          <w:i/>
        </w:rPr>
        <w:t>Popular stories</w:t>
      </w:r>
      <w:r>
        <w:rPr>
          <w:i/>
          <w:lang w:val="uk-UA"/>
        </w:rPr>
        <w:t>(</w:t>
      </w:r>
      <w:r>
        <w:rPr>
          <w:i/>
        </w:rPr>
        <w:t>Count by visits</w:t>
      </w:r>
      <w:r>
        <w:rPr>
          <w:i/>
          <w:lang w:val="uk-UA"/>
        </w:rPr>
        <w:t>)</w:t>
      </w:r>
    </w:p>
    <w:p>
      <w:pPr>
        <w:pStyle w:val="Normal"/>
        <w:widowControl/>
        <w:suppressAutoHyphens w:val="false"/>
        <w:rPr/>
      </w:pPr>
      <w:r>
        <w:rPr/>
        <w:t>Photos</w:t>
      </w:r>
    </w:p>
    <w:tbl>
      <w:tblPr>
        <w:jc w:val="left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2090"/>
        <w:gridCol w:w="4961"/>
      </w:tblGrid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lang w:val="uk-UA"/>
              </w:rPr>
              <w:t>?</w:t>
            </w:r>
            <w:r>
              <w:rPr/>
              <w:t>em</w:t>
            </w:r>
            <w:r>
              <w:rPr>
                <w:lang w:val="uk-UA"/>
              </w:rPr>
              <w:t xml:space="preserve"> </w:t>
            </w:r>
            <w:r>
              <w:rPr/>
              <w:t>or ?px (w=120px, h=124px)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Link: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i/>
              </w:rPr>
              <w:t>Olgavolyanska.com</w:t>
            </w:r>
            <w:r>
              <w:rPr/>
              <w:t>/blog_id</w:t>
            </w:r>
          </w:p>
        </w:tc>
      </w:tr>
      <w:tr>
        <w:trPr>
          <w:trHeight w:val="338" w:hRule="atLeast"/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Hover: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>
                <w:i/>
              </w:rPr>
            </w:pPr>
            <w:r>
              <w:rPr>
                <w:i/>
              </w:rPr>
              <w:t>Transparent 50% +id_name</w:t>
            </w:r>
          </w:p>
        </w:tc>
      </w:tr>
      <w:tr>
        <w:trPr>
          <w:cantSplit w:val="false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q-ty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>
                <w:i/>
              </w:rPr>
            </w:pPr>
            <w:r>
              <w:rPr>
                <w:i/>
              </w:rPr>
              <w:t>4(2x2)</w:t>
            </w:r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pageBreakBefore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3. Blog</w:t>
      </w:r>
    </w:p>
    <w:p>
      <w:pPr>
        <w:pStyle w:val="Normal"/>
        <w:widowControl/>
        <w:suppressAutoHyphens w:val="false"/>
        <w:rPr/>
      </w:pPr>
      <w:r>
        <w:rPr/>
        <w:drawing>
          <wp:inline distT="0" distB="0" distL="0" distR="0">
            <wp:extent cx="4657725" cy="5324475"/>
            <wp:effectExtent l="0" t="0" r="0" b="0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532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59055</wp:posOffset>
            </wp:positionH>
            <wp:positionV relativeFrom="paragraph">
              <wp:posOffset>4645660</wp:posOffset>
            </wp:positionV>
            <wp:extent cx="6120130" cy="3442335"/>
            <wp:effectExtent l="0" t="0" r="0" b="0"/>
            <wp:wrapSquare wrapText="largest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a)Header</w:t>
      </w:r>
    </w:p>
    <w:p>
      <w:pPr>
        <w:pStyle w:val="Normal"/>
        <w:widowControl/>
        <w:suppressAutoHyphens w:val="false"/>
        <w:rPr>
          <w:i/>
          <w:lang w:val="uk-UA"/>
        </w:rPr>
      </w:pPr>
      <w:r>
        <w:rPr>
          <w:i/>
          <w:lang w:val="uk-UA"/>
        </w:rPr>
        <w:t>Тут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b) Body</w:t>
      </w:r>
    </w:p>
    <w:p>
      <w:pPr>
        <w:pStyle w:val="Normal"/>
        <w:widowControl/>
        <w:suppressAutoHyphens w:val="false"/>
        <w:rPr>
          <w:i/>
        </w:rPr>
      </w:pPr>
      <w:r>
        <w:rPr/>
        <w:t>Logo(</w:t>
      </w:r>
      <w:r>
        <w:rPr>
          <w:lang w:val="uk-UA"/>
        </w:rPr>
        <w:t>в розробці</w:t>
      </w:r>
      <w:r>
        <w:rPr/>
        <w:t>)</w:t>
      </w:r>
      <w:r>
        <w:rPr>
          <w:lang w:val="uk-UA"/>
        </w:rPr>
        <w:t xml:space="preserve"> – </w:t>
      </w:r>
      <w:r>
        <w:rPr/>
        <w:t xml:space="preserve">link to </w:t>
      </w:r>
      <w:r>
        <w:rPr>
          <w:i/>
        </w:rPr>
        <w:t>Olgavolyanska.com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i/>
          <w:lang w:val="uk-UA"/>
        </w:rPr>
      </w:pPr>
      <w:r>
        <w:rPr>
          <w:i/>
          <w:lang w:val="uk-UA"/>
        </w:rPr>
        <w:t>Шапка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ab/>
      </w:r>
    </w:p>
    <w:tbl>
      <w:tblPr>
        <w:jc w:val="left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4641"/>
        <w:gridCol w:w="4253"/>
      </w:tblGrid>
      <w:tr>
        <w:trPr>
          <w:trHeight w:val="562" w:hRule="atLeast"/>
          <w:cantSplit w:val="false"/>
        </w:trPr>
        <w:tc>
          <w:tcPr>
            <w:tcW w:w="4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>
                <w:lang w:val="uk-UA"/>
              </w:rPr>
              <w:t xml:space="preserve">         </w:t>
            </w:r>
            <w:r>
              <w:rPr/>
              <w:t>Id_name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/>
              <w:t>Id_date/Tag(with link)</w:t>
            </w:r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  <w:p>
            <w:pPr>
              <w:pStyle w:val="Normal"/>
              <w:widowControl/>
              <w:suppressAutoHyphens w:val="false"/>
              <w:rPr>
                <w:lang w:val="ru-RU"/>
              </w:rPr>
            </w:pPr>
            <w:r>
              <w:rPr/>
              <w:t>Text</w:t>
            </w:r>
            <w:r>
              <w:rPr>
                <w:lang w:val="ru-RU"/>
              </w:rPr>
              <w:t>(</w:t>
            </w:r>
            <w:r>
              <w:rPr>
                <w:lang w:val="uk-UA"/>
              </w:rPr>
              <w:t>Підтягуються з бази</w:t>
            </w:r>
            <w:r>
              <w:rPr>
                <w:lang w:val="ru-RU"/>
              </w:rPr>
              <w:t xml:space="preserve"> </w:t>
            </w:r>
            <w:r>
              <w:rPr>
                <w:lang w:val="uk-UA"/>
              </w:rPr>
              <w:t xml:space="preserve">(додається </w:t>
            </w:r>
            <w:r>
              <w:rPr>
                <w:lang w:val="ru-RU"/>
              </w:rPr>
              <w:t>при заливці зйомки</w:t>
            </w:r>
            <w:r>
              <w:rPr>
                <w:lang w:val="uk-UA"/>
              </w:rPr>
              <w:t>)</w:t>
            </w:r>
            <w:r>
              <w:rPr>
                <w:lang w:val="ru-RU"/>
              </w:rPr>
              <w:t>)</w:t>
            </w:r>
          </w:p>
        </w:tc>
        <w:tc>
          <w:tcPr>
            <w:tcW w:w="42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drawing>
                <wp:inline distT="0" distB="0" distL="0" distR="0">
                  <wp:extent cx="2543175" cy="1202690"/>
                  <wp:effectExtent l="0" t="0" r="0" b="0"/>
                  <wp:docPr id="8" name="Picture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20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/>
      </w:pPr>
      <w:r>
        <w:rPr/>
        <w:t>Photos</w:t>
      </w:r>
    </w:p>
    <w:tbl>
      <w:tblPr>
        <w:jc w:val="left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insideH w:val="single" w:sz="4" w:space="0" w:color="00000A"/>
          <w:right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1820"/>
        <w:gridCol w:w="5231"/>
      </w:tblGrid>
      <w:tr>
        <w:trPr>
          <w:cantSplit w:val="false"/>
        </w:trPr>
        <w:tc>
          <w:tcPr>
            <w:tcW w:w="18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Size: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>
                <w:lang w:val="uk-UA"/>
              </w:rPr>
            </w:pPr>
            <w:ins w:id="78" w:author="Unknown Author" w:date="2015-08-27T23:50:00Z">
              <w:r>
                <w:rPr>
                  <w:lang w:val="uk-UA"/>
                </w:rPr>
                <w:t>890px</w:t>
              </w:r>
            </w:ins>
            <w:del w:id="79" w:author="Unknown Author" w:date="2015-08-27T23:50:00Z">
              <w:r>
                <w:rPr>
                  <w:lang w:val="uk-UA"/>
                </w:rPr>
                <w:delText>?em or ?px (full)</w:delText>
              </w:r>
            </w:del>
          </w:p>
          <w:p>
            <w:pPr>
              <w:pStyle w:val="Normal"/>
              <w:widowControl/>
              <w:suppressAutoHyphens w:val="false"/>
              <w:rPr/>
            </w:pPr>
            <w:r>
              <w:rPr/>
            </w:r>
          </w:p>
        </w:tc>
      </w:tr>
      <w:tr>
        <w:trPr>
          <w:cantSplit w:val="false"/>
        </w:trPr>
        <w:tc>
          <w:tcPr>
            <w:tcW w:w="18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Hover: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Pinterest</w:t>
            </w:r>
          </w:p>
        </w:tc>
      </w:tr>
      <w:tr>
        <w:trPr>
          <w:cantSplit w:val="false"/>
        </w:trPr>
        <w:tc>
          <w:tcPr>
            <w:tcW w:w="18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/>
            </w:pPr>
            <w:r>
              <w:rPr/>
              <w:t>q-ty in row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insideH w:val="single" w:sz="4" w:space="0" w:color="00000A"/>
              <w:right w:val="single" w:sz="4" w:space="0" w:color="00000A"/>
              <w:insideV w:val="single" w:sz="4" w:space="0" w:color="00000A"/>
            </w:tcBorders>
            <w:shd w:fill="FFFFFF" w:val="clear"/>
            <w:tcMar>
              <w:left w:w="98" w:type="dxa"/>
            </w:tcMar>
          </w:tcPr>
          <w:p>
            <w:pPr>
              <w:pStyle w:val="Normal"/>
              <w:widowControl/>
              <w:suppressAutoHyphens w:val="false"/>
              <w:rPr>
                <w:i/>
              </w:rPr>
            </w:pPr>
            <w:r>
              <w:rPr>
                <w:i/>
              </w:rPr>
              <w:t>4</w:t>
            </w:r>
          </w:p>
        </w:tc>
      </w:tr>
    </w:tbl>
    <w:p>
      <w:pPr>
        <w:pStyle w:val="Normal"/>
        <w:widowControl/>
        <w:suppressAutoHyphens w:val="false"/>
        <w:rPr/>
      </w:pPr>
      <w:r>
        <w:rPr/>
        <w:drawing>
          <wp:anchor behindDoc="0" distT="0" distB="0" distL="114300" distR="114300" simplePos="0" locked="0" layoutInCell="1" allowOverlap="1" relativeHeight="0">
            <wp:simplePos x="0" y="0"/>
            <wp:positionH relativeFrom="column">
              <wp:posOffset>2423160</wp:posOffset>
            </wp:positionH>
            <wp:positionV relativeFrom="paragraph">
              <wp:posOffset>15240</wp:posOffset>
            </wp:positionV>
            <wp:extent cx="3676015" cy="1581150"/>
            <wp:effectExtent l="0" t="0" r="0" b="0"/>
            <wp:wrapSquare wrapText="bothSides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false"/>
        <w:rPr>
          <w:i/>
        </w:rPr>
      </w:pPr>
      <w:r>
        <w:rPr>
          <w:i/>
        </w:rPr>
        <w:t>Like’s Bar + share</w:t>
      </w:r>
    </w:p>
    <w:p>
      <w:pPr>
        <w:pStyle w:val="Normal"/>
        <w:widowControl/>
        <w:suppressAutoHyphens w:val="false"/>
        <w:rPr/>
      </w:pPr>
      <w:r>
        <w:rPr/>
        <w:t>Facebook</w:t>
      </w:r>
    </w:p>
    <w:p>
      <w:pPr>
        <w:pStyle w:val="Normal"/>
        <w:widowControl/>
        <w:suppressAutoHyphens w:val="false"/>
        <w:rPr/>
      </w:pPr>
      <w:r>
        <w:rPr/>
        <w:t>Vkontakte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i/>
        </w:rPr>
      </w:pPr>
      <w:r>
        <w:rPr>
          <w:i/>
        </w:rPr>
        <w:t>Comments(</w:t>
      </w:r>
      <w:r>
        <w:rPr>
          <w:i/>
          <w:lang w:val="uk-UA"/>
        </w:rPr>
        <w:t>Віджет</w:t>
      </w:r>
      <w:r>
        <w:rPr>
          <w:i/>
        </w:rPr>
        <w:t xml:space="preserve"> </w:t>
      </w:r>
      <w:r>
        <w:rPr>
          <w:i/>
          <w:lang w:val="ru-RU"/>
        </w:rPr>
        <w:t>повністю</w:t>
      </w:r>
      <w:r>
        <w:rPr>
          <w:i/>
        </w:rPr>
        <w:t>)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 xml:space="preserve">c)Footer 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e)Side Bar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4. About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Header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Body</w:t>
      </w:r>
    </w:p>
    <w:p>
      <w:pPr>
        <w:pStyle w:val="Normal"/>
        <w:widowControl/>
        <w:suppressAutoHyphens w:val="false"/>
        <w:rPr/>
      </w:pPr>
      <w:del w:id="80" w:author="Zvorskyi Ivan" w:date="2015-08-10T17:04:00Z">
        <w:r>
          <w:rPr>
            <w:lang w:val="ru-RU"/>
          </w:rPr>
          <w:delText>Буде</w:delText>
        </w:r>
      </w:del>
      <w:del w:id="81" w:author="Zvorskyi Ivan" w:date="2015-08-10T17:04:00Z">
        <w:r>
          <w:rPr/>
          <w:delText xml:space="preserve"> </w:delText>
        </w:r>
      </w:del>
      <w:del w:id="82" w:author="Zvorskyi Ivan" w:date="2015-08-10T17:04:00Z">
        <w:r>
          <w:rPr>
            <w:lang w:val="ru-RU"/>
          </w:rPr>
          <w:delText>доданий</w:delText>
        </w:r>
      </w:del>
      <w:del w:id="83" w:author="Zvorskyi Ivan" w:date="2015-08-10T17:04:00Z">
        <w:r>
          <w:rPr/>
          <w:delText xml:space="preserve"> </w:delText>
        </w:r>
      </w:del>
      <w:del w:id="84" w:author="Zvorskyi Ivan" w:date="2015-08-10T17:04:00Z">
        <w:r>
          <w:rPr>
            <w:lang w:val="ru-RU"/>
          </w:rPr>
          <w:delText>через</w:delText>
        </w:r>
      </w:del>
      <w:del w:id="85" w:author="Zvorskyi Ivan" w:date="2015-08-10T17:04:00Z">
        <w:r>
          <w:rPr/>
          <w:delText xml:space="preserve"> WordPress admin </w:delText>
        </w:r>
      </w:del>
      <w:commentRangeStart w:id="0"/>
      <w:r>
        <w:rPr/>
      </w:r>
      <w:del w:id="86" w:author="Zvorskyi Ivan" w:date="2015-08-10T17:04:00Z">
        <w:r>
          <w:rPr/>
          <w:delText>panel</w:delText>
        </w:r>
      </w:del>
      <w:commentRangeEnd w:id="0"/>
      <w:r>
        <w:rPr/>
      </w:r>
      <w:r>
        <w:rPr/>
        <w:commentReference w:id="0"/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 xml:space="preserve">Footer 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5. Advices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Header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Body</w:t>
      </w:r>
    </w:p>
    <w:p>
      <w:pPr>
        <w:pStyle w:val="Normal"/>
        <w:widowControl/>
        <w:suppressAutoHyphens w:val="false"/>
        <w:rPr/>
      </w:pPr>
      <w:ins w:id="87" w:author="Unknown Author" w:date="2015-08-27T23:58:00Z">
        <w:r>
          <w:rPr/>
          <w:t xml:space="preserve">Page </w:t>
        </w:r>
      </w:ins>
      <w:ins w:id="88" w:author="Unknown Author" w:date="2015-08-27T23:59:00Z">
        <w:r>
          <w:rPr/>
          <w:t>like tag with filter “advice”</w:t>
        </w:r>
      </w:ins>
      <w:del w:id="89" w:author="Unknown Author" w:date="2015-08-27T23:57:00Z">
        <w:r>
          <w:rPr/>
          <w:delText>(</w:delText>
        </w:r>
      </w:del>
      <w:del w:id="90" w:author="Unknown Author" w:date="2015-08-27T23:57:00Z">
        <w:r>
          <w:rPr>
            <w:lang w:val="ru-RU"/>
          </w:rPr>
          <w:delText>Дизайн</w:delText>
        </w:r>
      </w:del>
      <w:del w:id="91" w:author="Unknown Author" w:date="2015-08-27T23:57:00Z">
        <w:r>
          <w:rPr/>
          <w:delText xml:space="preserve"> </w:delText>
        </w:r>
      </w:del>
      <w:del w:id="92" w:author="Unknown Author" w:date="2015-08-27T23:57:00Z">
        <w:r>
          <w:rPr>
            <w:lang w:val="ru-RU"/>
          </w:rPr>
          <w:delText>не</w:delText>
        </w:r>
      </w:del>
      <w:del w:id="93" w:author="Unknown Author" w:date="2015-08-27T23:57:00Z">
        <w:r>
          <w:rPr/>
          <w:delText xml:space="preserve"> </w:delText>
        </w:r>
      </w:del>
      <w:del w:id="94" w:author="Unknown Author" w:date="2015-08-27T23:57:00Z">
        <w:r>
          <w:rPr>
            <w:lang w:val="ru-RU"/>
          </w:rPr>
          <w:delText>розроблений</w:delText>
        </w:r>
      </w:del>
      <w:del w:id="95" w:author="Unknown Author" w:date="2015-08-27T23:57:00Z">
        <w:r>
          <w:rPr/>
          <w:delText>)</w:delText>
        </w:r>
      </w:del>
    </w:p>
    <w:p>
      <w:pPr>
        <w:pStyle w:val="Normal"/>
        <w:widowControl/>
        <w:suppressAutoHyphens w:val="false"/>
        <w:rPr>
          <w:b/>
          <w:lang w:val="uk-UA"/>
        </w:rPr>
      </w:pPr>
      <w:r>
        <w:rPr>
          <w:b/>
          <w:lang w:val="uk-UA"/>
        </w:rPr>
      </w:r>
    </w:p>
    <w:p>
      <w:pPr>
        <w:pStyle w:val="Normal"/>
        <w:widowControl/>
        <w:suppressAutoHyphens w:val="false"/>
        <w:rPr>
          <w:lang w:val="uk-UA"/>
        </w:rPr>
      </w:pPr>
      <w:ins w:id="96" w:author="Zvorskyi Ivan" w:date="2015-08-10T17:02:00Z">
        <w:r>
          <w:rPr>
            <w:lang w:val="ru-RU"/>
          </w:rPr>
          <w:t>З можлив</w:t>
        </w:r>
      </w:ins>
      <w:ins w:id="97" w:author="Zvorskyi Ivan" w:date="2015-08-10T17:03:00Z">
        <w:r>
          <w:rPr>
            <w:lang w:val="ru-RU"/>
          </w:rPr>
          <w:t xml:space="preserve">істю скачати </w:t>
        </w:r>
      </w:ins>
      <w:ins w:id="98" w:author="Zvorskyi Ivan" w:date="2015-08-10T17:03:00Z">
        <w:r>
          <w:rPr/>
          <w:t>PDF</w:t>
        </w:r>
      </w:ins>
      <w:ins w:id="99" w:author="Zvorskyi Ivan" w:date="2015-08-10T17:03:00Z">
        <w:r>
          <w:rPr>
            <w:lang w:val="ru-RU"/>
          </w:rPr>
          <w:t xml:space="preserve"> </w:t>
        </w:r>
      </w:ins>
      <w:r>
        <w:rPr>
          <w:lang w:val="uk-UA"/>
        </w:rPr>
        <w:t>інструкцію з рекомендаціями</w:t>
      </w:r>
    </w:p>
    <w:p>
      <w:pPr>
        <w:pStyle w:val="Normal"/>
        <w:widowControl/>
        <w:suppressAutoHyphens w:val="false"/>
        <w:rPr/>
      </w:pPr>
      <w:del w:id="100" w:author="Zvorskyi Ivan" w:date="2015-08-10T17:05:00Z">
        <w:r>
          <w:rPr>
            <w:lang w:val="ru-RU"/>
          </w:rPr>
          <w:delText>Буде</w:delText>
        </w:r>
      </w:del>
      <w:del w:id="101" w:author="Zvorskyi Ivan" w:date="2015-08-10T17:05:00Z">
        <w:r>
          <w:rPr/>
          <w:delText xml:space="preserve"> </w:delText>
        </w:r>
      </w:del>
      <w:r>
        <w:rPr>
          <w:lang w:val="ru-RU"/>
        </w:rPr>
        <w:t>доданий</w:t>
      </w:r>
      <w:r>
        <w:rPr/>
        <w:t xml:space="preserve"> </w:t>
      </w:r>
      <w:r>
        <w:rPr>
          <w:lang w:val="ru-RU"/>
        </w:rPr>
        <w:t>через</w:t>
      </w:r>
      <w:r>
        <w:rPr/>
        <w:t xml:space="preserve"> WordPress admin panel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>
          <w:b/>
          <w:rPrChange w:id="0" w:author="" w:date="0-00-00T00:00:00Z"/>
        </w:rPr>
      </w:pPr>
      <w:r>
        <w:rPr>
          <w:b/>
        </w:rPr>
        <w:t>Footer</w:t>
      </w:r>
      <w:r>
        <w:rPr>
          <w:b/>
          <w:rPrChange w:id="0" w:author="" w:date="0-00-00T00:00:00Z"/>
        </w:rPr>
        <w:t xml:space="preserve"> 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widowControl/>
        <w:suppressAutoHyphens w:val="false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  <w:lang w:val="ru-RU"/>
        </w:rPr>
        <w:t xml:space="preserve">6. </w:t>
      </w:r>
      <w:r>
        <w:rPr>
          <w:b/>
          <w:i/>
          <w:color w:val="FF0000"/>
          <w:sz w:val="30"/>
        </w:rPr>
        <w:t>Contacts</w:t>
      </w:r>
    </w:p>
    <w:p>
      <w:pPr>
        <w:pStyle w:val="Normal"/>
        <w:widowControl/>
        <w:suppressAutoHyphens w:val="false"/>
        <w:rPr>
          <w:lang w:val="ru-RU"/>
        </w:rPr>
      </w:pPr>
      <w:hyperlink r:id="rId15">
        <w:r>
          <w:rPr>
            <w:rStyle w:val="InternetLink"/>
          </w:rPr>
          <w:t>http</w:t>
        </w:r>
        <w:r>
          <w:rPr>
            <w:rStyle w:val="InternetLink"/>
            <w:lang w:val="ru-RU"/>
          </w:rPr>
          <w:t>://</w:t>
        </w:r>
        <w:r>
          <w:rPr>
            <w:rStyle w:val="InternetLink"/>
          </w:rPr>
          <w:t>botvinovskaya</w:t>
        </w:r>
        <w:r>
          <w:rPr>
            <w:rStyle w:val="InternetLink"/>
            <w:lang w:val="ru-RU"/>
          </w:rPr>
          <w:t>.</w:t>
        </w:r>
        <w:r>
          <w:rPr>
            <w:rStyle w:val="InternetLink"/>
          </w:rPr>
          <w:t>com</w:t>
        </w:r>
        <w:r>
          <w:rPr>
            <w:rStyle w:val="InternetLink"/>
            <w:lang w:val="ru-RU"/>
          </w:rPr>
          <w:t>/</w:t>
        </w:r>
      </w:hyperlink>
      <w:r>
        <w:rPr>
          <w:lang w:val="ru-RU"/>
        </w:rPr>
        <w:t xml:space="preserve"> - пример</w:t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widowControl/>
        <w:suppressAutoHyphens w:val="false"/>
        <w:rPr/>
      </w:pPr>
      <w:r>
        <w:rPr/>
        <w:drawing>
          <wp:inline distT="0" distB="0" distL="0" distR="0">
            <wp:extent cx="5819775" cy="3086100"/>
            <wp:effectExtent l="0" t="0" r="0" b="0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  <w:t>Календарь(http://photo-stella.com/contact) состоит из занятых(выделяются фоном) и свободных дат. Текстовое поле выводит коментарий по сегодняшней дате- Свободна, сьемка до с 2 –до 3х</w:t>
      </w:r>
    </w:p>
    <w:p>
      <w:pPr>
        <w:pStyle w:val="Normal"/>
        <w:widowControl/>
        <w:suppressAutoHyphens w:val="false"/>
        <w:rPr/>
      </w:pPr>
      <w:r>
        <w:rPr/>
        <w:drawing>
          <wp:inline distT="0" distB="0" distL="0" distR="0">
            <wp:extent cx="6120130" cy="4227195"/>
            <wp:effectExtent l="0" t="0" r="0" b="0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2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widowControl/>
        <w:suppressAutoHyphens w:val="false"/>
        <w:rPr/>
      </w:pPr>
      <w:r>
        <w:rPr/>
        <w:t>Mail</w:t>
      </w:r>
    </w:p>
    <w:p>
      <w:pPr>
        <w:pStyle w:val="Normal"/>
        <w:widowControl/>
        <w:suppressAutoHyphens w:val="false"/>
        <w:rPr/>
      </w:pPr>
      <w:r>
        <w:rPr/>
        <w:t>Vkontakte</w:t>
      </w:r>
    </w:p>
    <w:p>
      <w:pPr>
        <w:pStyle w:val="Normal"/>
        <w:widowControl/>
        <w:suppressAutoHyphens w:val="false"/>
        <w:rPr/>
      </w:pPr>
      <w:r>
        <w:rPr/>
        <w:t>Facebook</w:t>
      </w:r>
    </w:p>
    <w:p>
      <w:pPr>
        <w:pStyle w:val="Normal"/>
        <w:widowControl/>
        <w:suppressAutoHyphens w:val="false"/>
        <w:rPr/>
      </w:pPr>
      <w:r>
        <w:rPr/>
        <w:t>Twitter</w:t>
      </w:r>
    </w:p>
    <w:p>
      <w:pPr>
        <w:pStyle w:val="Normal"/>
        <w:widowControl/>
        <w:suppressAutoHyphens w:val="false"/>
        <w:rPr/>
      </w:pPr>
      <w:r>
        <w:rPr/>
        <w:t>?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  <w:i/>
          <w:color w:val="FF0000"/>
          <w:sz w:val="30"/>
        </w:rPr>
      </w:pPr>
      <w:del w:id="103" w:author="Zvorskyi Ivan" w:date="2015-08-10T17:06:00Z">
        <w:r>
          <w:rPr>
            <w:b/>
            <w:i/>
            <w:color w:val="FF0000"/>
            <w:sz w:val="30"/>
          </w:rPr>
          <w:delText>7. Advices</w:delText>
        </w:r>
      </w:del>
    </w:p>
    <w:p>
      <w:pPr>
        <w:pStyle w:val="Normal"/>
        <w:widowControl/>
        <w:suppressAutoHyphens w:val="false"/>
        <w:rPr/>
      </w:pPr>
      <w:del w:id="104" w:author="Zvorskyi Ivan" w:date="2015-08-10T17:06:00Z">
        <w:r>
          <w:rPr/>
          <w:delText>(</w:delText>
        </w:r>
      </w:del>
      <w:del w:id="105" w:author="Zvorskyi Ivan" w:date="2015-08-10T17:06:00Z">
        <w:r>
          <w:rPr>
            <w:lang w:val="ru-RU"/>
          </w:rPr>
          <w:delText>Дизайн</w:delText>
        </w:r>
      </w:del>
      <w:del w:id="106" w:author="Zvorskyi Ivan" w:date="2015-08-10T17:06:00Z">
        <w:r>
          <w:rPr/>
          <w:delText xml:space="preserve"> </w:delText>
        </w:r>
      </w:del>
      <w:del w:id="107" w:author="Zvorskyi Ivan" w:date="2015-08-10T17:06:00Z">
        <w:r>
          <w:rPr>
            <w:lang w:val="ru-RU"/>
          </w:rPr>
          <w:delText>не</w:delText>
        </w:r>
      </w:del>
      <w:del w:id="108" w:author="Zvorskyi Ivan" w:date="2015-08-10T17:06:00Z">
        <w:r>
          <w:rPr/>
          <w:delText xml:space="preserve"> </w:delText>
        </w:r>
      </w:del>
      <w:del w:id="109" w:author="Zvorskyi Ivan" w:date="2015-08-10T17:06:00Z">
        <w:r>
          <w:rPr>
            <w:lang w:val="ru-RU"/>
          </w:rPr>
          <w:delText>розроблений</w:delText>
        </w:r>
      </w:del>
      <w:del w:id="110" w:author="Zvorskyi Ivan" w:date="2015-08-10T17:06:00Z">
        <w:r>
          <w:rPr/>
          <w:delText>)</w:delText>
        </w:r>
      </w:del>
    </w:p>
    <w:p>
      <w:pPr>
        <w:pStyle w:val="Normal"/>
        <w:rPr/>
      </w:pPr>
      <w:r>
        <w:rPr/>
      </w:r>
    </w:p>
    <w:p>
      <w:pPr>
        <w:pStyle w:val="Normal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8. Tags</w:t>
      </w:r>
    </w:p>
    <w:p>
      <w:pPr>
        <w:pStyle w:val="Normal"/>
        <w:widowControl/>
        <w:suppressAutoHyphens w:val="false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Header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widowControl/>
        <w:suppressAutoHyphens w:val="false"/>
        <w:rPr>
          <w:b/>
        </w:rPr>
      </w:pPr>
      <w:r>
        <w:rPr>
          <w:b/>
        </w:rPr>
        <w:t>Body</w:t>
      </w:r>
    </w:p>
    <w:p>
      <w:pPr>
        <w:pStyle w:val="Normal"/>
        <w:widowControl/>
        <w:suppressAutoHyphens w:val="false"/>
        <w:rPr/>
      </w:pPr>
      <w:r>
        <w:rPr>
          <w:lang w:val="ru-RU"/>
        </w:rPr>
        <w:t xml:space="preserve">Перехід на сторінку </w:t>
      </w:r>
      <w:r>
        <w:rPr/>
        <w:t>Blog</w:t>
      </w:r>
      <w:r>
        <w:rPr>
          <w:lang w:val="ru-RU"/>
        </w:rPr>
        <w:t xml:space="preserve"> з ф</w:t>
      </w:r>
      <w:r>
        <w:rPr>
          <w:lang w:val="uk-UA"/>
        </w:rPr>
        <w:t xml:space="preserve">ільтром </w:t>
      </w:r>
      <w:r>
        <w:rPr/>
        <w:t>Tag</w:t>
      </w:r>
    </w:p>
    <w:p>
      <w:pPr>
        <w:pStyle w:val="Normal"/>
        <w:widowControl/>
        <w:suppressAutoHyphens w:val="false"/>
        <w:rPr>
          <w:b/>
          <w:lang w:val="ru-RU"/>
          <w:rPrChange w:id="0" w:author="" w:date="0-00-00T00:00:00Z">
            <w:rPr>
              <w:lang w:val="ru-RU"/>
            </w:rPr>
          </w:rPrChange>
        </w:rPr>
      </w:pPr>
      <w:r>
        <w:rPr>
          <w:b/>
        </w:rPr>
        <w:t>Footer</w:t>
      </w:r>
      <w:r>
        <w:rPr>
          <w:b/>
          <w:lang w:val="ru-RU"/>
          <w:rPrChange w:id="0" w:author="" w:date="0-00-00T00:00:00Z">
            <w:rPr>
              <w:lang w:val="ru-RU"/>
            </w:rPr>
          </w:rPrChange>
        </w:rPr>
        <w:t xml:space="preserve"> </w:t>
      </w:r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  <w:t>Тут</w:t>
      </w:r>
    </w:p>
    <w:p>
      <w:pPr>
        <w:pStyle w:val="Normal"/>
        <w:rPr>
          <w:b/>
          <w:i/>
          <w:color w:val="FF0000"/>
          <w:sz w:val="30"/>
          <w:lang w:val="ru-RU"/>
        </w:rPr>
      </w:pPr>
      <w:ins w:id="112" w:author="Zvorskyi Ivan" w:date="2015-08-10T17:07:00Z">
        <w:r>
          <w:rPr>
            <w:b/>
            <w:i/>
            <w:color w:val="FF0000"/>
            <w:sz w:val="30"/>
            <w:lang w:val="ru-RU"/>
          </w:rPr>
          <w:t>9. Панель Адміністратора</w:t>
        </w:r>
      </w:ins>
    </w:p>
    <w:p>
      <w:pPr>
        <w:pStyle w:val="Normal"/>
        <w:widowControl/>
        <w:suppressAutoHyphens w:val="false"/>
        <w:rPr>
          <w:lang w:val="uk-UA"/>
        </w:rPr>
      </w:pPr>
      <w:ins w:id="113" w:author="Unknown Author" w:date="2015-09-24T01:11:00Z">
        <w:r>
          <w:rPr>
            <w:lang w:val="uk-UA"/>
          </w:rPr>
          <w:t>radio button at top to select which mode will be used</w:t>
        </w:r>
      </w:ins>
    </w:p>
    <w:p>
      <w:pPr>
        <w:pStyle w:val="Normal"/>
        <w:widowControl/>
        <w:suppressAutoHyphens w:val="false"/>
        <w:rPr>
          <w:lang w:val="uk-UA"/>
        </w:rPr>
      </w:pPr>
      <w:ins w:id="114" w:author="Unknown Author" w:date="2015-09-24T01:14:00Z">
        <w:r>
          <w:rPr>
            <w:lang w:val="uk-UA"/>
          </w:rPr>
          <w:t xml:space="preserve">hidden field </w:t>
        </w:r>
      </w:ins>
      <w:ins w:id="115" w:author="Unknown Author" w:date="2015-09-24T01:15:00Z">
        <w:r>
          <w:rPr>
            <w:lang w:val="uk-UA"/>
          </w:rPr>
          <w:t>id</w:t>
        </w:r>
      </w:ins>
    </w:p>
    <w:p>
      <w:pPr>
        <w:pStyle w:val="Normal"/>
        <w:widowControl/>
        <w:suppressAutoHyphens w:val="false"/>
        <w:rPr/>
      </w:pPr>
      <w:ins w:id="116" w:author="Unknown Author" w:date="2015-09-24T00:56:00Z">
        <w:r>
          <w:rPr/>
          <w:t>1) Режим додавання зйомки:</w:t>
        </w:r>
      </w:ins>
    </w:p>
    <w:tbl>
      <w:tblPr>
        <w:tblW w:w="9638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  <w:right w:val="nil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4819"/>
        <w:gridCol w:w="4819"/>
      </w:tblGrid>
      <w:tr>
        <w:trPr>
          <w:cantSplit w:val="false"/>
        </w:trPr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17" w:author="Unknown Author" w:date="2015-09-24T00:56:00Z">
              <w:r>
                <w:rPr/>
                <w:t>Назва зйомки</w:t>
              </w:r>
            </w:ins>
          </w:p>
        </w:tc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18" w:author="Unknown Author" w:date="2015-09-24T00:56:00Z">
              <w:r>
                <w:rPr/>
                <w:t>text</w:t>
              </w:r>
            </w:ins>
          </w:p>
        </w:tc>
      </w:tr>
      <w:tr>
        <w:trPr>
          <w:cantSplit w:val="false"/>
        </w:trPr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19" w:author="Unknown Author" w:date="2015-09-24T00:56:00Z">
              <w:r>
                <w:rPr/>
                <w:t>Дата зйомки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20" w:author="Unknown Author" w:date="2015-09-24T00:56:00Z">
              <w:r>
                <w:rPr/>
                <w:t>Data picker</w:t>
              </w:r>
            </w:ins>
          </w:p>
        </w:tc>
      </w:tr>
      <w:tr>
        <w:trPr>
          <w:cantSplit w:val="false"/>
        </w:trPr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21" w:author="Unknown Author" w:date="2015-09-24T00:56:00Z">
              <w:r>
                <w:rPr/>
                <w:t>Опис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22" w:author="Unknown Author" w:date="2015-09-24T00:56:00Z">
              <w:r>
                <w:rPr/>
                <w:t>textarea</w:t>
              </w:r>
            </w:ins>
          </w:p>
        </w:tc>
      </w:tr>
      <w:tr>
        <w:trPr>
          <w:cantSplit w:val="false"/>
        </w:trPr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23" w:author="Unknown Author" w:date="2015-09-24T00:56:00Z">
              <w:r>
                <w:rPr/>
                <w:t>Тег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24" w:author="Unknown Author" w:date="2015-09-24T00:56:00Z">
              <w:r>
                <w:rPr/>
                <w:t>Випадаючий список</w:t>
              </w:r>
            </w:ins>
          </w:p>
        </w:tc>
      </w:tr>
      <w:tr>
        <w:trPr>
          <w:cantSplit w:val="false"/>
        </w:trPr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25" w:author="Unknown Author" w:date="2015-09-24T00:56:00Z">
              <w:r>
                <w:rPr/>
                <w:t>Preview small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26" w:author="Unknown Author" w:date="2015-09-24T00:56:00Z">
              <w:r>
                <w:rPr/>
                <w:t>Browse button + Load</w:t>
              </w:r>
            </w:ins>
          </w:p>
        </w:tc>
      </w:tr>
      <w:tr>
        <w:trPr>
          <w:cantSplit w:val="false"/>
        </w:trPr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27" w:author="Unknown Author" w:date="2015-09-24T00:56:00Z">
              <w:r>
                <w:rPr/>
                <w:t>Preview large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28" w:author="Unknown Author" w:date="2015-09-24T00:56:00Z">
              <w:r>
                <w:rPr/>
                <w:t>Browse button + Load</w:t>
              </w:r>
            </w:ins>
          </w:p>
        </w:tc>
      </w:tr>
      <w:tr>
        <w:trPr>
          <w:cantSplit w:val="false"/>
        </w:trPr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29" w:author="Unknown Author" w:date="2015-09-24T00:56:00Z">
              <w:r>
                <w:rPr/>
                <w:t>Upload photosession files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30" w:author="Unknown Author" w:date="2015-09-24T00:56:00Z">
              <w:r>
                <w:rPr/>
                <w:t>Load folder</w:t>
              </w:r>
            </w:ins>
          </w:p>
        </w:tc>
      </w:tr>
      <w:tr>
        <w:trPr>
          <w:cantSplit w:val="false"/>
        </w:trPr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31" w:author="Unknown Author" w:date="2015-09-24T00:56:00Z">
              <w:r>
                <w:rPr/>
                <w:t>Кнопка Create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32" w:author="Unknown Author" w:date="2015-09-24T00:56:00Z">
              <w:r>
                <w:rPr/>
                <w:t>Submit button</w:t>
              </w:r>
            </w:ins>
          </w:p>
        </w:tc>
      </w:tr>
    </w:tbl>
    <w:p>
      <w:pPr>
        <w:pStyle w:val="Normal"/>
        <w:widowControl/>
        <w:suppressAutoHyphens w:val="false"/>
        <w:rPr/>
      </w:pPr>
      <w:ins w:id="133" w:author="Unknown Author" w:date="2015-09-24T00:56:00Z">
        <w:r>
          <w:rPr/>
        </w:r>
      </w:ins>
    </w:p>
    <w:p>
      <w:pPr>
        <w:pStyle w:val="Normal"/>
        <w:widowControl/>
        <w:suppressAutoHyphens w:val="false"/>
        <w:rPr/>
      </w:pPr>
      <w:ins w:id="134" w:author="Unknown Author" w:date="2015-09-24T00:56:00Z">
        <w:r>
          <w:rPr/>
          <w:t>2) Режим редагування зйомки:</w:t>
        </w:r>
      </w:ins>
    </w:p>
    <w:p>
      <w:pPr>
        <w:pStyle w:val="Normal"/>
        <w:widowControl/>
        <w:suppressAutoHyphens w:val="false"/>
        <w:rPr/>
      </w:pPr>
      <w:r>
        <w:rPr/>
      </w:r>
    </w:p>
    <w:tbl>
      <w:tblPr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  <w:right w:val="nil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1385"/>
        <w:gridCol w:w="1735"/>
        <w:gridCol w:w="1736"/>
      </w:tblGrid>
      <w:tr>
        <w:trPr>
          <w:cantSplit w:val="false"/>
        </w:trPr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35" w:author="Unknown Author" w:date="2015-09-24T00:56:00Z">
              <w:r>
                <w:rPr/>
                <w:t>Назва зйомки</w:t>
              </w:r>
            </w:ins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36" w:author="Unknown Author" w:date="2015-09-24T00:56:00Z">
              <w:r>
                <w:rPr/>
                <w:t>User</w:t>
              </w:r>
            </w:ins>
          </w:p>
        </w:tc>
        <w:tc>
          <w:tcPr>
            <w:tcW w:w="17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37" w:author="Unknown Author" w:date="2015-09-24T00:56:00Z">
              <w:r>
                <w:rPr/>
                <w:t>text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38" w:author="Unknown Author" w:date="2015-09-24T00:56:00Z">
              <w:r>
                <w:rPr/>
                <w:t>Дата зйомки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39" w:author="Unknown Author" w:date="2015-09-24T00:56:00Z">
              <w:r>
                <w:rPr/>
                <w:t>User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40" w:author="Unknown Author" w:date="2015-09-24T00:56:00Z">
              <w:r>
                <w:rPr/>
                <w:t>Data picker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41" w:author="Unknown Author" w:date="2015-09-24T00:56:00Z">
              <w:r>
                <w:rPr/>
                <w:t>Опис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42" w:author="Unknown Author" w:date="2015-09-24T00:56:00Z">
              <w:r>
                <w:rPr/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43" w:author="Unknown Author" w:date="2015-09-24T00:56:00Z">
              <w:r>
                <w:rPr/>
                <w:t>textarea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44" w:author="Unknown Author" w:date="2015-09-24T00:56:00Z">
              <w:r>
                <w:rPr/>
                <w:t>Тег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45" w:author="Unknown Author" w:date="2015-09-24T00:56:00Z">
              <w:r>
                <w:rPr/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46" w:author="Unknown Author" w:date="2015-09-24T00:56:00Z">
              <w:r>
                <w:rPr/>
                <w:t>Випадаючий список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47" w:author="Unknown Author" w:date="2015-09-24T00:56:00Z">
              <w:r>
                <w:rPr/>
                <w:t>Preview small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48" w:author="Unknown Author" w:date="2015-09-24T00:56:00Z">
              <w:r>
                <w:rPr/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49" w:author="Unknown Author" w:date="2015-09-24T00:56:00Z">
              <w:r>
                <w:rPr/>
                <w:t>Browse button + Load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50" w:author="Unknown Author" w:date="2015-09-24T00:56:00Z">
              <w:r>
                <w:rPr/>
                <w:t>Preview large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51" w:author="Unknown Author" w:date="2015-09-24T00:56:00Z">
              <w:r>
                <w:rPr/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52" w:author="Unknown Author" w:date="2015-09-24T00:56:00Z">
              <w:r>
                <w:rPr/>
                <w:t>Browse button + Load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53" w:author="Unknown Author" w:date="2015-09-24T00:56:00Z">
              <w:r>
                <w:rPr/>
                <w:t>Upload photosession files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54" w:author="Unknown Author" w:date="2015-09-24T01:12:00Z">
              <w:r>
                <w:rPr/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55" w:author="Unknown Author" w:date="2015-09-24T00:56:00Z">
              <w:r>
                <w:rPr/>
                <w:t>Load folder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56" w:author="Unknown Author" w:date="2015-09-24T00:56:00Z">
              <w:r>
                <w:rPr/>
                <w:t xml:space="preserve">Кнопка </w:t>
              </w:r>
            </w:ins>
            <w:ins w:id="157" w:author="Unknown Author" w:date="2015-09-24T01:12:00Z">
              <w:r>
                <w:rPr/>
                <w:t>edit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58" w:author="Unknown Author" w:date="2015-09-24T00:56:00Z">
              <w:r>
                <w:rPr/>
                <w:t>Submit button</w:t>
              </w:r>
            </w:ins>
          </w:p>
        </w:tc>
      </w:tr>
    </w:tbl>
    <w:p>
      <w:pPr>
        <w:pStyle w:val="Normal"/>
        <w:widowControl/>
        <w:suppressAutoHyphens w:val="false"/>
        <w:rPr/>
      </w:pPr>
      <w:ins w:id="159" w:author="Unknown Author" w:date="2015-09-24T01:14:00Z">
        <w:r>
          <w:rPr/>
          <w:t>3</w:t>
        </w:r>
      </w:ins>
      <w:ins w:id="160" w:author="Unknown Author" w:date="2015-09-24T01:13:00Z">
        <w:r>
          <w:rPr/>
          <w:t xml:space="preserve">) Режим </w:t>
        </w:r>
      </w:ins>
      <w:ins w:id="161" w:author="Unknown Author" w:date="2015-09-24T01:13:00Z">
        <w:r>
          <w:rPr/>
          <w:t>видалення</w:t>
        </w:r>
      </w:ins>
      <w:ins w:id="162" w:author="Unknown Author" w:date="2015-09-24T01:13:00Z">
        <w:r>
          <w:rPr/>
          <w:t xml:space="preserve"> зйомки:</w:t>
        </w:r>
      </w:ins>
    </w:p>
    <w:p>
      <w:pPr>
        <w:pStyle w:val="Normal"/>
        <w:widowControl/>
        <w:suppressAutoHyphens w:val="false"/>
        <w:rPr/>
      </w:pPr>
      <w:ins w:id="163" w:author="Unknown Author" w:date="2015-09-24T01:13:00Z">
        <w:r>
          <w:rPr/>
        </w:r>
      </w:ins>
    </w:p>
    <w:tbl>
      <w:tblPr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  <w:right w:val="nil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1385"/>
        <w:gridCol w:w="1735"/>
        <w:gridCol w:w="1736"/>
      </w:tblGrid>
      <w:tr>
        <w:trPr>
          <w:cantSplit w:val="false"/>
        </w:trPr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64" w:author="Unknown Author" w:date="2015-09-24T01:13:00Z">
              <w:r>
                <w:rPr/>
                <w:t>Назва зйомки</w:t>
              </w:r>
            </w:ins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65" w:author="Unknown Author" w:date="2015-09-24T01:13:00Z">
              <w:r>
                <w:rPr/>
                <w:t>User</w:t>
              </w:r>
            </w:ins>
          </w:p>
        </w:tc>
        <w:tc>
          <w:tcPr>
            <w:tcW w:w="17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66" w:author="Unknown Author" w:date="2015-09-24T01:13:00Z">
              <w:r>
                <w:rPr/>
                <w:t>text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67" w:author="Unknown Author" w:date="2015-09-24T01:13:00Z">
              <w:r>
                <w:rPr/>
                <w:t>Дата зйомки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68" w:author="Unknown Author" w:date="2015-09-24T01:13:00Z">
              <w:r>
                <w:rPr/>
                <w:t>User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69" w:author="Unknown Author" w:date="2015-09-24T01:13:00Z">
              <w:r>
                <w:rPr/>
                <w:t>Data picker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70" w:author="Unknown Author" w:date="2015-09-24T01:13:00Z">
              <w:r>
                <w:rPr/>
                <w:t>Опис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71" w:author="Unknown Author" w:date="2015-09-24T01:13:00Z">
              <w:r>
                <w:rPr/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72" w:author="Unknown Author" w:date="2015-09-24T01:13:00Z">
              <w:r>
                <w:rPr/>
                <w:t>textarea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73" w:author="Unknown Author" w:date="2015-09-24T01:13:00Z">
              <w:r>
                <w:rPr/>
                <w:t>Тег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74" w:author="Unknown Author" w:date="2015-09-24T01:13:00Z">
              <w:r>
                <w:rPr/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75" w:author="Unknown Author" w:date="2015-09-24T01:13:00Z">
              <w:r>
                <w:rPr/>
                <w:t>Випадаючий список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76" w:author="Unknown Author" w:date="2015-09-24T01:13:00Z">
              <w:r>
                <w:rPr/>
                <w:t>Preview small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77" w:author="Unknown Author" w:date="2015-09-24T01:13:00Z">
              <w:r>
                <w:rPr/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78" w:author="Unknown Author" w:date="2015-09-24T01:13:00Z">
              <w:r>
                <w:rPr/>
                <w:t>Browse button + Load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79" w:author="Unknown Author" w:date="2015-09-24T01:13:00Z">
              <w:r>
                <w:rPr/>
                <w:t>Preview large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80" w:author="Unknown Author" w:date="2015-09-24T01:13:00Z">
              <w:r>
                <w:rPr/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81" w:author="Unknown Author" w:date="2015-09-24T01:13:00Z">
              <w:r>
                <w:rPr/>
                <w:t>Browse button + Load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82" w:author="Unknown Author" w:date="2015-09-24T01:13:00Z">
              <w:r>
                <w:rPr/>
                <w:t>Upload photosession files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83" w:author="Unknown Author" w:date="2015-09-24T01:13:00Z">
              <w:r>
                <w:rPr/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84" w:author="Unknown Author" w:date="2015-09-24T01:13:00Z">
              <w:r>
                <w:rPr/>
                <w:t>Load folder</w:t>
              </w:r>
            </w:ins>
          </w:p>
        </w:tc>
      </w:tr>
      <w:tr>
        <w:trPr>
          <w:cantSplit w:val="false"/>
        </w:trPr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85" w:author="Unknown Author" w:date="2015-09-24T01:13:00Z">
              <w:r>
                <w:rPr/>
                <w:t xml:space="preserve">Кнопка </w:t>
              </w:r>
            </w:ins>
            <w:ins w:id="186" w:author="Unknown Author" w:date="2015-09-24T01:13:00Z">
              <w:r>
                <w:rPr/>
                <w:t>edit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nil"/>
              <w:insideV w:val="nil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87" w:author="Unknown Author" w:date="2015-09-24T01:13:00Z">
              <w:r>
                <w:rPr/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insideH w:val="single" w:sz="2" w:space="0" w:color="000000"/>
              <w:right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rPr/>
            </w:pPr>
            <w:ins w:id="188" w:author="Unknown Author" w:date="2015-09-24T01:13:00Z">
              <w:r>
                <w:rPr/>
                <w:t>Submit button</w:t>
              </w:r>
            </w:ins>
          </w:p>
        </w:tc>
      </w:tr>
    </w:tbl>
    <w:p>
      <w:pPr>
        <w:pStyle w:val="Normal"/>
        <w:widowControl/>
        <w:suppressAutoHyphens w:val="false"/>
        <w:rPr>
          <w:lang w:val="uk-UA"/>
        </w:rPr>
      </w:pPr>
      <w:del w:id="189" w:author="Unknown Author" w:date="2015-09-24T00:56:00Z">
        <w:r>
          <w:rPr>
            <w:lang w:val="uk-UA"/>
          </w:rPr>
          <w:delText>В розробці</w:delText>
        </w:r>
      </w:del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rPr>
          <w:b/>
          <w:i/>
          <w:color w:val="FF0000"/>
          <w:sz w:val="30"/>
          <w:lang w:val="ru-RU"/>
        </w:rPr>
      </w:pPr>
      <w:ins w:id="190" w:author="Zvorskyi Ivan" w:date="2015-08-10T17:08:00Z">
        <w:r>
          <w:rPr>
            <w:b/>
            <w:i/>
            <w:color w:val="FF0000"/>
            <w:sz w:val="30"/>
            <w:lang w:val="uk-UA"/>
          </w:rPr>
          <w:t>10</w:t>
        </w:r>
      </w:ins>
      <w:ins w:id="191" w:author="Zvorskyi Ivan" w:date="2015-08-10T17:08:00Z">
        <w:r>
          <w:rPr>
            <w:b/>
            <w:i/>
            <w:color w:val="FF0000"/>
            <w:sz w:val="30"/>
            <w:lang w:val="ru-RU"/>
          </w:rPr>
          <w:t>. Додаткові елементи і моменти для обговорення</w:t>
        </w:r>
      </w:ins>
    </w:p>
    <w:p>
      <w:pPr>
        <w:pStyle w:val="Normal"/>
        <w:widowControl/>
        <w:suppressAutoHyphens w:val="false"/>
        <w:rPr>
          <w:lang w:val="uk-UA"/>
        </w:rPr>
      </w:pPr>
      <w:r>
        <w:rPr>
          <w:lang w:val="uk-UA"/>
        </w:rPr>
      </w:r>
    </w:p>
    <w:p>
      <w:pPr>
        <w:pStyle w:val="Normal"/>
        <w:widowControl/>
        <w:suppressAutoHyphens w:val="false"/>
        <w:rPr>
          <w:lang w:val="uk-UA"/>
        </w:rPr>
      </w:pPr>
      <w:ins w:id="192" w:author="Zvorskyi Ivan" w:date="2015-08-10T17:30:00Z">
        <w:r>
          <w:rPr>
            <w:lang w:val="uk-UA"/>
          </w:rPr>
          <w:t>Використання векторної графіки(</w:t>
        </w:r>
      </w:ins>
      <w:ins w:id="193" w:author="Zvorskyi Ivan" w:date="2015-08-10T17:30:00Z">
        <w:r>
          <w:rPr/>
          <w:t>SVG</w:t>
        </w:r>
      </w:ins>
      <w:ins w:id="194" w:author="Zvorskyi Ivan" w:date="2015-08-10T17:30:00Z">
        <w:r>
          <w:rPr>
            <w:lang w:val="uk-UA"/>
          </w:rPr>
          <w:t>)</w:t>
        </w:r>
      </w:ins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pageBreakBefore/>
        <w:rPr>
          <w:lang w:val="ru-RU"/>
        </w:rPr>
      </w:pPr>
      <w:r>
        <w:rPr>
          <w:lang w:val="ru-RU"/>
        </w:rPr>
        <w:t>Приклад:</w:t>
      </w:r>
    </w:p>
    <w:p>
      <w:pPr>
        <w:pStyle w:val="Normal"/>
        <w:rPr>
          <w:rStyle w:val="InternetLink"/>
        </w:rPr>
      </w:pPr>
      <w:hyperlink r:id="rId18">
        <w:r>
          <w:rPr>
            <w:rStyle w:val="InternetLink"/>
          </w:rPr>
          <w:t>http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://</w:t>
        </w:r>
        <w:r>
          <w:rPr>
            <w:rStyle w:val="InternetLink"/>
          </w:rPr>
          <w:t>blog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ps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-</w:t>
        </w:r>
        <w:r>
          <w:rPr>
            <w:rStyle w:val="InternetLink"/>
          </w:rPr>
          <w:t>photo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ru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p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portfolio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html</w:t>
        </w:r>
      </w:hyperlink>
    </w:p>
    <w:p>
      <w:pPr>
        <w:pStyle w:val="Normal"/>
        <w:rPr>
          <w:lang w:val="uk-UA"/>
        </w:rPr>
      </w:pPr>
      <w:hyperlink r:id="rId19">
        <w:ins w:id="202" w:author="Zvorskyi Ivan" w:date="2015-08-10T17:52:00Z">
          <w:r>
            <w:rPr>
              <w:rStyle w:val="InternetLink"/>
            </w:rPr>
            <w:t>http</w:t>
          </w:r>
        </w:ins>
        <w:ins w:id="203" w:author="Zvorskyi Ivan" w:date="2015-08-10T17:52:00Z">
          <w:r>
            <w:rPr>
              <w:rStyle w:val="InternetLink"/>
              <w:lang w:val="ru-RU"/>
            </w:rPr>
            <w:t>://</w:t>
          </w:r>
        </w:ins>
        <w:r>
          <w:rPr>
            <w:rStyle w:val="InternetLink"/>
          </w:rPr>
          <w:t>schier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co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blog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/2014/10/22/</w:t>
        </w:r>
        <w:r>
          <w:rPr>
            <w:rStyle w:val="InternetLink"/>
          </w:rPr>
          <w:t>pure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-</w:t>
        </w:r>
        <w:r>
          <w:rPr>
            <w:rStyle w:val="InternetLink"/>
          </w:rPr>
          <w:t>html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-</w:t>
        </w:r>
        <w:r>
          <w:rPr>
            <w:rStyle w:val="InternetLink"/>
          </w:rPr>
          <w:t>share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-</w:t>
        </w:r>
        <w:r>
          <w:rPr>
            <w:rStyle w:val="InternetLink"/>
          </w:rPr>
          <w:t>buttons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html</w:t>
        </w:r>
      </w:hyperlink>
      <w:r>
        <w:rPr>
          <w:lang w:val="ru-RU"/>
        </w:rPr>
        <w:tab/>
        <w:t>як використовувати под</w:t>
      </w:r>
      <w:r>
        <w:rPr>
          <w:lang w:val="uk-UA"/>
        </w:rPr>
        <w:t>ілитися в соц мережах</w:t>
      </w:r>
    </w:p>
    <w:p>
      <w:pPr>
        <w:pStyle w:val="Normal"/>
        <w:rPr>
          <w:lang w:val="ru-RU"/>
        </w:rPr>
      </w:pPr>
      <w:hyperlink r:id="rId20">
        <w:ins w:id="211" w:author="Zvorskyi Ivan" w:date="2015-08-10T17:52:00Z">
          <w:r>
            <w:rPr>
              <w:rStyle w:val="InternetLink"/>
              <w:lang w:val="ru-RU"/>
            </w:rPr>
            <w:t>https://github.com/christill/instaslider</w:t>
          </w:r>
        </w:ins>
      </w:hyperlink>
      <w:ins w:id="212" w:author="Zvorskyi Ivan" w:date="2015-08-10T17:52:00Z">
        <w:r>
          <w:rPr>
            <w:lang w:val="ru-RU"/>
          </w:rPr>
          <w:t xml:space="preserve">  карусель для фоток з інсту</w:t>
        </w:r>
      </w:ins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/>
      </w:pPr>
      <w:ins w:id="213" w:author="Zvorskyi Ivan" w:date="2015-08-18T09:56:00Z">
        <w:r>
          <w:rPr>
            <w:lang w:val="ru-RU"/>
          </w:rPr>
          <w:t xml:space="preserve">Використовувати </w:t>
        </w:r>
      </w:ins>
      <w:ins w:id="214" w:author="Zvorskyi Ivan" w:date="2015-08-18T09:56:00Z">
        <w:r>
          <w:rPr/>
          <w:t>SVG</w:t>
        </w:r>
      </w:ins>
      <w:ins w:id="215" w:author="Zvorskyi Ivan" w:date="2015-08-18T09:56:00Z">
        <w:r>
          <w:rPr>
            <w:lang w:val="ru-RU"/>
          </w:rPr>
          <w:t xml:space="preserve"> </w:t>
        </w:r>
      </w:ins>
      <w:r>
        <w:rPr>
          <w:lang w:val="ru-RU"/>
        </w:rPr>
        <w:t>зам</w:t>
      </w:r>
      <w:ins w:id="216" w:author="Zvorskyi Ivan" w:date="2015-08-18T09:57:00Z">
        <w:r>
          <w:rPr>
            <w:lang w:val="ru-RU"/>
          </w:rPr>
          <w:t xml:space="preserve">ість </w:t>
        </w:r>
      </w:ins>
      <w:ins w:id="217" w:author="Zvorskyi Ivan" w:date="2015-08-18T09:57:00Z">
        <w:r>
          <w:rPr/>
          <w:t>png</w:t>
        </w:r>
      </w:ins>
    </w:p>
    <w:p>
      <w:pPr>
        <w:pStyle w:val="Normal"/>
        <w:widowControl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pageBreakBefore/>
        <w:rPr>
          <w:lang w:val="ru-RU"/>
        </w:rPr>
      </w:pPr>
      <w:ins w:id="218" w:author="Zvorskyi Ivan" w:date="2015-08-18T10:39:00Z">
        <w:r>
          <w:rPr>
            <w:lang w:val="ru-RU"/>
          </w:rPr>
          <w:t>Моменти для обговорення:</w:t>
        </w:r>
      </w:ins>
    </w:p>
    <w:p>
      <w:pPr>
        <w:pStyle w:val="ListParagraph"/>
        <w:numPr>
          <w:ilvl w:val="0"/>
          <w:numId w:val="1"/>
        </w:numPr>
        <w:rPr>
          <w:lang w:val="ru-RU"/>
        </w:rPr>
      </w:pPr>
      <w:ins w:id="219" w:author="Zvorskyi Ivan" w:date="2015-08-18T10:39:00Z">
        <w:r>
          <w:rPr>
            <w:lang w:val="ru-RU"/>
          </w:rPr>
          <w:t>Повед</w:t>
        </w:r>
      </w:ins>
      <w:ins w:id="220" w:author="Zvorskyi Ivan" w:date="2015-08-18T10:40:00Z">
        <w:r>
          <w:rPr>
            <w:lang w:val="ru-RU"/>
          </w:rPr>
          <w:t>і</w:t>
        </w:r>
      </w:ins>
      <w:ins w:id="221" w:author="Zvorskyi Ivan" w:date="2015-08-18T10:39:00Z">
        <w:r>
          <w:rPr>
            <w:lang w:val="ru-RU"/>
          </w:rPr>
          <w:t>нка</w:t>
        </w:r>
      </w:ins>
      <w:ins w:id="222" w:author="Zvorskyi Ivan" w:date="2015-08-18T10:40:00Z">
        <w:r>
          <w:rPr>
            <w:lang w:val="ru-RU"/>
          </w:rPr>
          <w:t>(вигляд) меню для мобільних пристроїв</w:t>
        </w:r>
      </w:ins>
      <w:ins w:id="223" w:author="Zvorskyi Ivan" w:date="2015-08-18T11:04:00Z">
        <w:r>
          <w:rPr>
            <w:lang w:val="ru-RU"/>
          </w:rPr>
          <w:t xml:space="preserve"> </w:t>
        </w:r>
      </w:ins>
      <w:r>
        <w:rPr>
          <w:lang w:val="ru-RU"/>
        </w:rPr>
        <w:t>зникнення панел</w:t>
      </w:r>
      <w:ins w:id="224" w:author="Zvorskyi Ivan" w:date="2015-08-18T11:05:00Z">
        <w:r>
          <w:rPr>
            <w:lang w:val="ru-RU"/>
          </w:rPr>
          <w:t>і</w:t>
        </w:r>
      </w:ins>
    </w:p>
    <w:p>
      <w:pPr>
        <w:pStyle w:val="ListParagraph"/>
        <w:numPr>
          <w:ilvl w:val="0"/>
          <w:numId w:val="1"/>
        </w:numPr>
        <w:rPr>
          <w:lang w:val="ru-RU"/>
        </w:rPr>
      </w:pPr>
      <w:ins w:id="225" w:author="Zvorskyi Ivan" w:date="2015-08-18T10:40:00Z">
        <w:r>
          <w:rPr>
            <w:lang w:val="ru-RU"/>
          </w:rPr>
          <w:t>Розміри картинок(фотографій)</w:t>
        </w:r>
      </w:ins>
    </w:p>
    <w:p>
      <w:pPr>
        <w:pStyle w:val="ListParagraph"/>
        <w:numPr>
          <w:ilvl w:val="0"/>
          <w:numId w:val="1"/>
        </w:numPr>
        <w:rPr>
          <w:lang w:val="ru-RU"/>
        </w:rPr>
      </w:pPr>
      <w:ins w:id="226" w:author="Zvorskyi Ivan" w:date="2015-08-18T10:41:00Z">
        <w:r>
          <w:rPr>
            <w:lang w:val="ru-RU"/>
          </w:rPr>
          <w:t>Підсвічення меню(</w:t>
        </w:r>
      </w:ins>
      <w:ins w:id="227" w:author="Zvorskyi Ivan" w:date="2015-08-18T10:42:00Z">
        <w:r>
          <w:rPr>
            <w:lang w:val="ru-RU"/>
          </w:rPr>
          <w:t>соціальних іконок</w:t>
        </w:r>
      </w:ins>
      <w:ins w:id="228" w:author="Zvorskyi Ivan" w:date="2015-08-18T10:41:00Z">
        <w:r>
          <w:rPr>
            <w:lang w:val="ru-RU"/>
          </w:rPr>
          <w:t>)</w:t>
        </w:r>
      </w:ins>
      <w:ins w:id="229" w:author="Zvorskyi Ivan" w:date="2015-08-18T10:42:00Z">
        <w:r>
          <w:rPr>
            <w:lang w:val="ru-RU"/>
          </w:rPr>
          <w:t xml:space="preserve"> при наведенні</w:t>
        </w:r>
      </w:ins>
    </w:p>
    <w:p>
      <w:pPr>
        <w:pStyle w:val="ListParagraph"/>
        <w:rPr>
          <w:lang w:val="ru-RU"/>
        </w:rPr>
      </w:pPr>
      <w:ins w:id="230" w:author="Unknown Author" w:date="2015-08-18T21:53:00Z">
        <w:r>
          <w:rPr>
            <w:lang w:val="ru-RU"/>
          </w:rPr>
          <w:t>чорний колір для соц іконок</w:t>
        </w:r>
      </w:ins>
      <w:ins w:id="231" w:author="Unknown Author" w:date="2015-08-18T21:54:00Z">
        <w:r>
          <w:rPr>
            <w:lang w:val="ru-RU"/>
          </w:rPr>
          <w:t xml:space="preserve"> + меню сірий</w:t>
        </w:r>
      </w:ins>
    </w:p>
    <w:p>
      <w:pPr>
        <w:pStyle w:val="ListParagraph"/>
        <w:numPr>
          <w:ilvl w:val="0"/>
          <w:numId w:val="1"/>
        </w:numPr>
        <w:rPr>
          <w:lang w:val="ru-RU"/>
        </w:rPr>
      </w:pPr>
      <w:ins w:id="232" w:author="Zvorskyi Ivan" w:date="2015-08-18T10:42:00Z">
        <w:r>
          <w:rPr>
            <w:lang w:val="ru-RU"/>
          </w:rPr>
          <w:t xml:space="preserve">Вигляд кнопок поділитися в </w:t>
        </w:r>
      </w:ins>
      <w:ins w:id="233" w:author="Unknown Author" w:date="2015-08-18T22:43:00Z">
        <w:r>
          <w:rPr>
            <w:lang w:val="ru-RU"/>
          </w:rPr>
          <w:t>«</w:t>
        </w:r>
      </w:ins>
      <w:ins w:id="234" w:author="Zvorskyi Ivan" w:date="2015-08-18T10:42:00Z">
        <w:r>
          <w:rPr>
            <w:lang w:val="ru-RU"/>
          </w:rPr>
          <w:t>блог</w:t>
        </w:r>
      </w:ins>
      <w:ins w:id="235" w:author="Unknown Author" w:date="2015-08-18T22:43:00Z">
        <w:r>
          <w:rPr>
            <w:lang w:val="ru-RU"/>
          </w:rPr>
          <w:t>»</w:t>
        </w:r>
      </w:ins>
    </w:p>
    <w:p>
      <w:pPr>
        <w:pStyle w:val="ListParagraph"/>
        <w:numPr>
          <w:ilvl w:val="0"/>
          <w:numId w:val="1"/>
        </w:numPr>
        <w:rPr>
          <w:lang w:val="uk-UA"/>
        </w:rPr>
      </w:pPr>
      <w:ins w:id="236" w:author="Zvorskyi Ivan" w:date="2015-08-18T11:04:00Z">
        <w:r>
          <w:rPr/>
          <w:t>Loader view</w:t>
        </w:r>
      </w:ins>
      <w:ins w:id="237" w:author="Zvorskyi Ivan" w:date="2015-08-18T17:57:00Z">
        <w:r>
          <w:rPr>
            <w:lang w:val="uk-UA"/>
          </w:rPr>
          <w:t>(</w:t>
        </w:r>
      </w:ins>
      <w:ins w:id="238" w:author="Zvorskyi Ivan" w:date="2015-08-18T17:57:00Z">
        <w:r>
          <w:rPr/>
          <w:t>accept or no</w:t>
        </w:r>
      </w:ins>
      <w:ins w:id="239" w:author="Zvorskyi Ivan" w:date="2015-08-18T17:57:00Z">
        <w:r>
          <w:rPr>
            <w:lang w:val="uk-UA"/>
          </w:rPr>
          <w:t>)</w:t>
        </w:r>
      </w:ins>
    </w:p>
    <w:p>
      <w:pPr>
        <w:pStyle w:val="ListParagraph"/>
        <w:numPr>
          <w:ilvl w:val="0"/>
          <w:numId w:val="1"/>
        </w:numPr>
        <w:rPr>
          <w:lang w:val="ru-RU"/>
        </w:rPr>
      </w:pPr>
      <w:ins w:id="240" w:author="Zvorskyi Ivan" w:date="2015-08-18T12:17:00Z">
        <w:r>
          <w:rPr>
            <w:lang w:val="uk-UA"/>
          </w:rPr>
          <w:t xml:space="preserve"> </w:t>
        </w:r>
      </w:ins>
      <w:ins w:id="241" w:author="Zvorskyi Ivan" w:date="2015-08-18T17:57:00Z">
        <w:r>
          <w:rPr>
            <w:lang w:val="ru-RU"/>
          </w:rPr>
          <w:t>Вигляд календаря</w:t>
        </w:r>
      </w:ins>
    </w:p>
    <w:p>
      <w:pPr>
        <w:pStyle w:val="ListParagraph"/>
        <w:rPr>
          <w:rStyle w:val="InternetLink"/>
        </w:rPr>
      </w:pPr>
      <w:hyperlink r:id="rId21">
        <w:ins w:id="242" w:author="Zvorskyi Ivan" w:date="2015-08-18T17:58:00Z">
          <w:bookmarkStart w:id="1" w:name="__DdeLink__608_1857045161"/>
          <w:bookmarkEnd w:id="1"/>
          <w:r>
            <w:rPr>
              <w:rStyle w:val="InternetLink"/>
            </w:rPr>
            <w:t>http</w:t>
          </w:r>
        </w:ins>
        <w:ins w:id="243" w:author="Zvorskyi Ivan" w:date="2015-08-18T17:58:00Z">
          <w:r>
            <w:rPr>
              <w:rStyle w:val="InternetLink"/>
              <w:lang w:val="ru-RU"/>
            </w:rPr>
            <w:t>://</w:t>
          </w:r>
        </w:ins>
        <w:r>
          <w:rPr>
            <w:rStyle w:val="InternetLink"/>
          </w:rPr>
          <w:t>codepen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.</w:t>
        </w:r>
        <w:r>
          <w:rPr>
            <w:rStyle w:val="InternetLink"/>
          </w:rPr>
          <w:t>io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maggiben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pen</w:t>
        </w:r>
        <w:r>
          <w:rPr>
            <w:rStyle w:val="InternetLink"/>
            <w:lang w:val="ru-RU"/>
            <w:rPrChange w:id="0" w:author="" w:date="0-00-00T00:00:00Z">
              <w:rPr>
                <w:lang w:val="ru-RU"/>
              </w:rPr>
            </w:rPrChange>
          </w:rPr>
          <w:t>/</w:t>
        </w:r>
        <w:r>
          <w:rPr>
            <w:rStyle w:val="InternetLink"/>
          </w:rPr>
          <w:t>OPmLBW</w:t>
        </w:r>
      </w:hyperlink>
    </w:p>
    <w:p>
      <w:pPr>
        <w:pStyle w:val="ListParagraph"/>
        <w:rPr>
          <w:rStyle w:val="VisitedInternetLink"/>
          <w:lang w:val="uk-UA"/>
        </w:rPr>
      </w:pPr>
      <w:hyperlink r:id="rId22">
        <w:ins w:id="248" w:author="Zvorskyi Ivan" w:date="2015-08-18T18:00:00Z">
          <w:r>
            <w:rPr>
              <w:rStyle w:val="VisitedInternetLink"/>
              <w:lang w:val="uk-UA"/>
            </w:rPr>
            <w:t>http://fullcalendar.io/</w:t>
          </w:r>
        </w:ins>
      </w:hyperlink>
    </w:p>
    <w:p>
      <w:pPr>
        <w:pStyle w:val="ListParagraph"/>
        <w:rPr>
          <w:lang w:val="ru-RU"/>
        </w:rPr>
      </w:pPr>
      <w:r>
        <w:rPr>
          <w:lang w:val="ru-RU"/>
        </w:rPr>
      </w:r>
    </w:p>
    <w:p>
      <w:pPr>
        <w:pStyle w:val="ListParagraph"/>
        <w:rPr>
          <w:lang w:val="ru-RU"/>
        </w:rPr>
      </w:pPr>
      <w:ins w:id="249" w:author="Unknown Author" w:date="2015-08-18T21:55:00Z">
        <w:r>
          <w:rPr>
            <w:lang w:val="ru-RU"/>
          </w:rPr>
          <w:t xml:space="preserve">зміна кольору </w:t>
        </w:r>
      </w:ins>
      <w:ins w:id="250" w:author="Unknown Author" w:date="2015-08-18T22:54:00Z">
        <w:r>
          <w:rPr>
            <w:lang w:val="ru-RU"/>
          </w:rPr>
          <w:t>–</w:t>
        </w:r>
      </w:ins>
      <w:ins w:id="251" w:author="Unknown Author" w:date="2015-08-18T21:55:00Z">
        <w:r>
          <w:rPr>
            <w:lang w:val="ru-RU"/>
          </w:rPr>
          <w:t xml:space="preserve"> форми всіх активних ссилок</w:t>
        </w:r>
      </w:ins>
    </w:p>
    <w:p>
      <w:pPr>
        <w:pStyle w:val="ListParagraph"/>
        <w:rPr>
          <w:lang w:val="ru-RU"/>
        </w:rPr>
      </w:pPr>
      <w:r>
        <w:rPr>
          <w:lang w:val="ru-RU"/>
        </w:rPr>
      </w:r>
    </w:p>
    <w:p>
      <w:pPr>
        <w:pStyle w:val="ListParagraph"/>
        <w:rPr/>
      </w:pPr>
      <w:ins w:id="252" w:author="Unknown Author" w:date="2015-08-18T21:55:00Z">
        <w:r>
          <w:rPr>
            <w:lang w:val="ru-RU"/>
          </w:rPr>
          <w:t xml:space="preserve">Стандартний фейсбук комент бар + можливість динамічно змінюватись на </w:t>
        </w:r>
      </w:ins>
      <w:r>
        <w:rPr/>
        <w:t>Vkontacte</w:t>
      </w:r>
      <w:r>
        <w:rPr>
          <w:lang w:val="ru-RU"/>
        </w:rPr>
        <w:t xml:space="preserve"> </w:t>
      </w:r>
      <w:r>
        <w:rPr/>
        <w:t>bar</w:t>
      </w:r>
    </w:p>
    <w:p>
      <w:pPr>
        <w:pStyle w:val="ListParagraph"/>
        <w:rPr>
          <w:lang w:val="ru-RU"/>
        </w:rPr>
      </w:pPr>
      <w:r>
        <w:rPr>
          <w:lang w:val="ru-RU"/>
        </w:rPr>
      </w:r>
    </w:p>
    <w:p>
      <w:pPr>
        <w:pStyle w:val="ListParagraph"/>
        <w:rPr>
          <w:lang w:val="ru-RU"/>
        </w:rPr>
      </w:pPr>
      <w:ins w:id="253" w:author="Unknown Author" w:date="2015-08-18T21:55:00Z">
        <w:r>
          <w:rPr>
            <w:lang w:val="ru-RU"/>
          </w:rPr>
          <w:t>Фіксована величина контенту і хеадеру 1000</w:t>
        </w:r>
      </w:ins>
      <w:r>
        <w:rPr/>
        <w:t>px</w:t>
      </w:r>
      <w:r>
        <w:rPr>
          <w:lang w:val="ru-RU"/>
        </w:rPr>
        <w:t xml:space="preserve"> по фотографии по ширине меню</w:t>
      </w:r>
    </w:p>
    <w:p>
      <w:pPr>
        <w:pStyle w:val="ListParagraph"/>
        <w:rPr>
          <w:lang w:val="ru-RU"/>
        </w:rPr>
      </w:pPr>
      <w:r>
        <w:rPr>
          <w:lang w:val="ru-RU"/>
        </w:rPr>
      </w:r>
    </w:p>
    <w:p>
      <w:pPr>
        <w:pStyle w:val="ListParagraph"/>
        <w:rPr>
          <w:lang w:val="ru-RU"/>
        </w:rPr>
      </w:pPr>
      <w:ins w:id="254" w:author="Unknown Author" w:date="2015-08-18T21:55:00Z">
        <w:r>
          <w:rPr>
            <w:lang w:val="ru-RU"/>
          </w:rPr>
          <w:t>Сірий Пін справа вгорі + на блогі</w:t>
        </w:r>
      </w:ins>
    </w:p>
    <w:p>
      <w:pPr>
        <w:pStyle w:val="ListParagraph"/>
        <w:jc w:val="right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62930" cy="3039745"/>
            <wp:effectExtent l="0" t="0" r="0" b="0"/>
            <wp:wrapSquare wrapText="largest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ListParagraph"/>
        <w:rPr>
          <w:lang w:val="ru-RU"/>
        </w:rPr>
      </w:pPr>
      <w:r>
        <w:rPr>
          <w:lang w:val="ru-RU"/>
        </w:rPr>
      </w:r>
    </w:p>
    <w:p>
      <w:pPr>
        <w:pStyle w:val="ListParagraph"/>
        <w:rPr>
          <w:lang w:val="ru-RU"/>
        </w:rPr>
      </w:pPr>
      <w:r>
        <w:rPr>
          <w:lang w:val="ru-RU"/>
        </w:rPr>
      </w:r>
    </w:p>
    <w:p>
      <w:pPr>
        <w:pStyle w:val="ListParagraph"/>
        <w:rPr/>
      </w:pPr>
      <w:ins w:id="255" w:author="Zvorskyi Ivan" w:date="2015-08-21T15:39:00Z">
        <w:r>
          <w:rPr/>
          <w:t xml:space="preserve">Compleat </w:t>
        </w:r>
      </w:ins>
      <w:ins w:id="256" w:author="Zvorskyi Ivan" w:date="2015-08-21T15:40:00Z">
        <w:r>
          <w:rPr/>
          <w:t>share button text using variables+ test it</w:t>
        </w:r>
      </w:ins>
    </w:p>
    <w:p>
      <w:pPr>
        <w:pStyle w:val="Normal"/>
        <w:rPr>
          <w:color w:val="4F6228"/>
        </w:rPr>
      </w:pPr>
      <w:ins w:id="257" w:author="Zvorskyi Ivan" w:date="2015-09-21T18:29:00Z">
        <w:r>
          <w:rPr>
            <w:color w:val="4F6228"/>
          </w:rPr>
          <w:t>Todo:</w:t>
        </w:r>
      </w:ins>
    </w:p>
    <w:p>
      <w:pPr>
        <w:pStyle w:val="Normal"/>
        <w:rPr>
          <w:color w:val="4F6228"/>
        </w:rPr>
      </w:pPr>
      <w:ins w:id="258" w:author="Zvorskyi Ivan" w:date="2015-09-21T18:29:00Z">
        <w:r>
          <w:rPr>
            <w:color w:val="4F6228"/>
          </w:rPr>
        </w:r>
      </w:ins>
    </w:p>
    <w:p>
      <w:pPr>
        <w:pStyle w:val="Normal"/>
        <w:rPr>
          <w:color w:val="4F6228"/>
        </w:rPr>
      </w:pPr>
      <w:ins w:id="259" w:author="Zvorskyi Ivan" w:date="2015-09-21T18:29:00Z">
        <w:r>
          <w:rPr>
            <w:color w:val="4F6228"/>
          </w:rPr>
          <w:t>1) Test Instagram API</w:t>
        </w:r>
      </w:ins>
    </w:p>
    <w:p>
      <w:pPr>
        <w:pStyle w:val="Normal"/>
        <w:rPr>
          <w:color w:val="4F6228"/>
        </w:rPr>
      </w:pPr>
      <w:ins w:id="260" w:author="Zvorskyi Ivan" w:date="2015-09-21T18:29:00Z">
        <w:r>
          <w:rPr>
            <w:color w:val="4F6228"/>
          </w:rPr>
          <w:t>2) Inspiration link on single blog change size on hover</w:t>
        </w:r>
      </w:ins>
    </w:p>
    <w:p>
      <w:pPr>
        <w:pStyle w:val="Normal"/>
        <w:rPr>
          <w:color w:val="4F6228"/>
        </w:rPr>
      </w:pPr>
      <w:ins w:id="261" w:author="Zvorskyi Ivan" w:date="2015-09-21T18:29:00Z">
        <w:r>
          <w:rPr>
            <w:color w:val="4F6228"/>
          </w:rPr>
          <w:t>3) Popular stories in side bar</w:t>
        </w:r>
      </w:ins>
    </w:p>
    <w:p>
      <w:pPr>
        <w:pStyle w:val="Normal"/>
        <w:rPr>
          <w:color w:val="4F6228"/>
        </w:rPr>
      </w:pPr>
      <w:ins w:id="262" w:author="Zvorskyi Ivan" w:date="2015-09-21T18:29:00Z">
        <w:r>
          <w:rPr>
            <w:color w:val="4F6228"/>
          </w:rPr>
          <w:tab/>
          <w:t>a) bind with MySQL</w:t>
        </w:r>
      </w:ins>
    </w:p>
    <w:p>
      <w:pPr>
        <w:pStyle w:val="Normal"/>
        <w:rPr>
          <w:color w:val="4F6228"/>
        </w:rPr>
      </w:pPr>
      <w:ins w:id="263" w:author="Zvorskyi Ivan" w:date="2015-09-21T18:29:00Z">
        <w:r>
          <w:rPr>
            <w:color w:val="4F6228"/>
          </w:rPr>
          <w:tab/>
          <w:t>b) make sorting by vis</w:t>
        </w:r>
      </w:ins>
      <w:ins w:id="264" w:author="Zvorskyi Ivan" w:date="2015-09-21T18:29:00Z">
        <w:bookmarkStart w:id="2" w:name="_GoBack"/>
        <w:bookmarkEnd w:id="2"/>
        <w:r>
          <w:rPr>
            <w:color w:val="4F6228"/>
          </w:rPr>
          <w:t>its</w:t>
        </w:r>
      </w:ins>
    </w:p>
    <w:p>
      <w:pPr>
        <w:pStyle w:val="Normal"/>
        <w:rPr>
          <w:color w:val="4F6228"/>
        </w:rPr>
      </w:pPr>
      <w:ins w:id="265" w:author="Zvorskyi Ivan" w:date="2015-09-21T18:29:00Z">
        <w:r>
          <w:rPr>
            <w:color w:val="4F6228"/>
          </w:rPr>
          <w:tab/>
          <w:t>c) set counter</w:t>
        </w:r>
      </w:ins>
    </w:p>
    <w:p>
      <w:pPr>
        <w:pStyle w:val="Normal"/>
        <w:rPr/>
      </w:pPr>
      <w:ins w:id="266" w:author="Zvorskyi Ivan" w:date="2015-09-21T18:29:00Z">
        <w:r>
          <w:rPr/>
          <w:t>4) No Pin on firefox(only in my Firefox)</w:t>
        </w:r>
      </w:ins>
    </w:p>
    <w:p>
      <w:pPr>
        <w:pStyle w:val="Normal"/>
        <w:rPr/>
      </w:pPr>
      <w:ins w:id="267" w:author="Zvorskyi Ivan" w:date="2015-09-21T18:29:00Z">
        <w:r>
          <w:rPr/>
          <w:tab/>
          <w:t>a) check opera –safary;</w:t>
        </w:r>
      </w:ins>
    </w:p>
    <w:p>
      <w:pPr>
        <w:pStyle w:val="Normal"/>
        <w:rPr>
          <w:color w:val="FF0000"/>
        </w:rPr>
      </w:pPr>
      <w:ins w:id="268" w:author="Zvorskyi Ivan" w:date="2015-09-21T18:29:00Z">
        <w:r>
          <w:rPr>
            <w:color w:val="FF0000"/>
          </w:rPr>
          <w:t xml:space="preserve">5) </w:t>
        </w:r>
      </w:ins>
      <w:ins w:id="269" w:author="Zvorskyi Ivan" w:date="2015-09-21T18:29:00Z">
        <w:bookmarkStart w:id="3" w:name="Creating_in-page_navigation_with_id_attr"/>
        <w:bookmarkEnd w:id="3"/>
        <w:r>
          <w:rPr>
            <w:color w:val="FF0000"/>
          </w:rPr>
          <w:t>in-page links discarded</w:t>
        </w:r>
      </w:ins>
    </w:p>
    <w:p>
      <w:pPr>
        <w:pStyle w:val="Normal"/>
        <w:rPr>
          <w:color w:val="4F6228"/>
        </w:rPr>
      </w:pPr>
      <w:ins w:id="270" w:author="Zvorskyi Ivan" w:date="2015-09-21T18:29:00Z">
        <w:r>
          <w:rPr>
            <w:color w:val="4F6228"/>
          </w:rPr>
          <w:t>6) About me page create</w:t>
        </w:r>
      </w:ins>
    </w:p>
    <w:p>
      <w:pPr>
        <w:pStyle w:val="Normal"/>
        <w:rPr/>
      </w:pPr>
      <w:ins w:id="271" w:author="Zvorskyi Ivan" w:date="2015-09-21T18:29:00Z">
        <w:r>
          <w:rPr/>
          <w:t>7) Advices in tags</w:t>
        </w:r>
      </w:ins>
    </w:p>
    <w:p>
      <w:pPr>
        <w:pStyle w:val="Normal"/>
        <w:rPr/>
      </w:pPr>
      <w:ins w:id="272" w:author="Zvorskyi Ivan" w:date="2015-09-21T18:29:00Z">
        <w:r>
          <w:rPr/>
          <w:t>8) Login page;</w:t>
        </w:r>
      </w:ins>
    </w:p>
    <w:p>
      <w:pPr>
        <w:pStyle w:val="Normal"/>
        <w:rPr/>
      </w:pPr>
      <w:ins w:id="273" w:author="Zvorskyi Ivan" w:date="2015-09-21T18:29:00Z">
        <w:r>
          <w:rPr/>
          <w:tab/>
          <w:t>a) generate random hash using md5</w:t>
        </w:r>
      </w:ins>
    </w:p>
    <w:p>
      <w:pPr>
        <w:pStyle w:val="Normal"/>
        <w:rPr/>
      </w:pPr>
      <w:ins w:id="274" w:author="Zvorskyi Ivan" w:date="2015-09-21T18:29:00Z">
        <w:r>
          <w:rPr/>
          <w:t>9) Admin panel;</w:t>
        </w:r>
      </w:ins>
    </w:p>
    <w:p>
      <w:pPr>
        <w:pStyle w:val="Normal"/>
        <w:rPr/>
      </w:pPr>
      <w:ins w:id="275" w:author="Zvorskyi Ivan" w:date="2015-09-21T18:29:00Z">
        <w:r>
          <w:rPr/>
          <w:t>10) Adjust Contacts;</w:t>
        </w:r>
      </w:ins>
    </w:p>
    <w:p>
      <w:pPr>
        <w:pStyle w:val="Normal"/>
        <w:rPr/>
      </w:pPr>
      <w:ins w:id="276" w:author="Zvorskyi Ivan" w:date="2015-09-21T18:29:00Z">
        <w:r>
          <w:rPr/>
          <w:tab/>
          <w:t>a) interface to load busy days</w:t>
        </w:r>
      </w:ins>
    </w:p>
    <w:p>
      <w:pPr>
        <w:pStyle w:val="Normal"/>
        <w:rPr/>
      </w:pPr>
      <w:ins w:id="277" w:author="Zvorskyi Ivan" w:date="2015-09-21T18:29:00Z">
        <w:r>
          <w:rPr/>
          <w:tab/>
          <w:t>b) calendar not worked on any firefox;</w:t>
        </w:r>
      </w:ins>
    </w:p>
    <w:p>
      <w:pPr>
        <w:pStyle w:val="Normal"/>
        <w:rPr/>
      </w:pPr>
      <w:ins w:id="278" w:author="Zvorskyi Ivan" w:date="2015-09-21T18:29:00Z">
        <w:r>
          <w:rPr/>
        </w:r>
      </w:ins>
    </w:p>
    <w:p>
      <w:pPr>
        <w:pStyle w:val="Normal"/>
        <w:rPr/>
      </w:pPr>
      <w:ins w:id="279" w:author="Zvorskyi Ivan" w:date="2015-09-21T18:29:00Z">
        <w:r>
          <w:rPr/>
          <w:t>11) Share buttons make layout;</w:t>
        </w:r>
      </w:ins>
    </w:p>
    <w:p>
      <w:pPr>
        <w:pStyle w:val="Normal"/>
        <w:rPr/>
      </w:pPr>
      <w:ins w:id="280" w:author="Zvorskyi Ivan" w:date="2015-09-21T18:29:00Z">
        <w:r>
          <w:rPr/>
          <w:tab/>
          <w:t>a)Check vkontacte share</w:t>
        </w:r>
      </w:ins>
    </w:p>
    <w:p>
      <w:pPr>
        <w:pStyle w:val="Normal"/>
        <w:rPr/>
      </w:pPr>
      <w:ins w:id="281" w:author="Zvorskyi Ivan" w:date="2015-09-21T18:29:00Z">
        <w:r>
          <w:rPr/>
          <w:tab/>
          <w:t>b) counter of like/share</w:t>
        </w:r>
      </w:ins>
    </w:p>
    <w:p>
      <w:pPr>
        <w:pStyle w:val="Normal"/>
        <w:rPr/>
      </w:pPr>
      <w:ins w:id="282" w:author="Zvorskyi Ivan" w:date="2015-09-21T18:29:00Z">
        <w:r>
          <w:rPr/>
          <w:tab/>
          <w:t>c)make layout of like/share</w:t>
        </w:r>
      </w:ins>
    </w:p>
    <w:p>
      <w:pPr>
        <w:pStyle w:val="Normal"/>
        <w:rPr>
          <w:color w:val="4F6228"/>
        </w:rPr>
      </w:pPr>
      <w:ins w:id="283" w:author="Zvorskyi Ivan" w:date="2015-09-21T18:29:00Z">
        <w:r>
          <w:rPr>
            <w:color w:val="4F6228"/>
          </w:rPr>
          <w:t>12) Vkontacte comments appear when FB not logged but VC is;</w:t>
        </w:r>
      </w:ins>
    </w:p>
    <w:p>
      <w:pPr>
        <w:pStyle w:val="Normal"/>
        <w:rPr>
          <w:color w:val="4F6228"/>
        </w:rPr>
      </w:pPr>
      <w:ins w:id="284" w:author="Zvorskyi Ivan" w:date="2015-09-21T18:29:00Z">
        <w:r>
          <w:rPr>
            <w:color w:val="4F6228"/>
          </w:rPr>
          <w:t>13) Discuss format of date;</w:t>
        </w:r>
      </w:ins>
    </w:p>
    <w:p>
      <w:pPr>
        <w:pStyle w:val="Normal"/>
        <w:rPr/>
      </w:pPr>
      <w:ins w:id="285" w:author="Zvorskyi Ivan" w:date="2015-09-21T18:29:00Z">
        <w:r>
          <w:rPr/>
          <w:t>14) separate small preview and large;</w:t>
        </w:r>
      </w:ins>
    </w:p>
    <w:p>
      <w:pPr>
        <w:pStyle w:val="Normal"/>
        <w:rPr/>
      </w:pPr>
      <w:ins w:id="286" w:author="Zvorskyi Ivan" w:date="2015-09-21T18:29:00Z">
        <w:r>
          <w:rPr/>
          <w:t>15) split text to 1000 symbols and add … if more</w:t>
        </w:r>
      </w:ins>
    </w:p>
    <w:p>
      <w:pPr>
        <w:pStyle w:val="Normal"/>
        <w:rPr/>
      </w:pPr>
      <w:ins w:id="287" w:author="Zvorskyi Ivan" w:date="2015-09-21T18:29:00Z">
        <w:r>
          <w:rPr/>
        </w:r>
      </w:ins>
    </w:p>
    <w:p>
      <w:pPr>
        <w:pStyle w:val="Normal"/>
        <w:rPr/>
      </w:pPr>
      <w:ins w:id="288" w:author="Zvorskyi Ivan" w:date="2015-09-21T18:29:00Z">
        <w:r>
          <w:rPr/>
        </w:r>
      </w:ins>
    </w:p>
    <w:p>
      <w:pPr>
        <w:pStyle w:val="Normal"/>
        <w:rPr/>
      </w:pPr>
      <w:ins w:id="289" w:author="Zvorskyi Ivan" w:date="2015-09-21T18:29:00Z">
        <w:r>
          <w:rPr/>
          <w:t>New tasks</w:t>
        </w:r>
      </w:ins>
    </w:p>
    <w:p>
      <w:pPr>
        <w:pStyle w:val="Normal"/>
        <w:numPr>
          <w:ilvl w:val="0"/>
          <w:numId w:val="2"/>
        </w:numPr>
        <w:rPr/>
      </w:pPr>
      <w:ins w:id="290" w:author="Zvorskyi Ivan" w:date="2015-09-21T18:29:00Z">
        <w:r>
          <w:rPr/>
          <w:t>Ask for 6-8 wedings grouped like:</w:t>
        </w:r>
      </w:ins>
    </w:p>
    <w:p>
      <w:pPr>
        <w:pStyle w:val="Normal"/>
        <w:ind w:left="1429" w:right="0" w:firstLine="698"/>
        <w:rPr/>
      </w:pPr>
      <w:ins w:id="291" w:author="Zvorskyi Ivan" w:date="2015-09-21T18:29:00Z">
        <w:r>
          <w:rPr/>
          <w:t xml:space="preserve"> </w:t>
        </w:r>
      </w:ins>
      <w:ins w:id="292" w:author="Zvorskyi Ivan" w:date="2015-09-21T18:29:00Z">
        <w:r>
          <w:rPr/>
          <w:t>Preview small –/preview/S_name</w:t>
        </w:r>
      </w:ins>
    </w:p>
    <w:p>
      <w:pPr>
        <w:pStyle w:val="Normal"/>
        <w:ind w:left="1429" w:right="0" w:firstLine="698"/>
        <w:rPr/>
      </w:pPr>
      <w:ins w:id="293" w:author="Zvorskyi Ivan" w:date="2015-09-21T18:29:00Z">
        <w:r>
          <w:rPr/>
          <w:t xml:space="preserve"> </w:t>
        </w:r>
      </w:ins>
      <w:ins w:id="294" w:author="Zvorskyi Ivan" w:date="2015-09-21T18:29:00Z">
        <w:r>
          <w:rPr/>
          <w:t>Preview big -/preview/L_name</w:t>
        </w:r>
      </w:ins>
    </w:p>
    <w:p>
      <w:pPr>
        <w:pStyle w:val="Normal"/>
        <w:ind w:left="1429" w:right="0" w:firstLine="698"/>
        <w:rPr/>
      </w:pPr>
      <w:ins w:id="295" w:author="Zvorskyi Ivan" w:date="2015-09-21T18:29:00Z">
        <w:r>
          <w:rPr/>
          <w:t>Photography set - /name of set/N_name</w:t>
        </w:r>
      </w:ins>
    </w:p>
    <w:p>
      <w:pPr>
        <w:pStyle w:val="Normal"/>
        <w:numPr>
          <w:ilvl w:val="0"/>
          <w:numId w:val="2"/>
        </w:numPr>
        <w:rPr/>
      </w:pPr>
      <w:ins w:id="296" w:author="Zvorskyi Ivan" w:date="2015-09-21T18:29:00Z">
        <w:r>
          <w:rPr/>
          <w:t>Put website to free web hosting</w:t>
        </w:r>
      </w:ins>
    </w:p>
    <w:p>
      <w:pPr>
        <w:pStyle w:val="Normal"/>
        <w:numPr>
          <w:ilvl w:val="0"/>
          <w:numId w:val="2"/>
        </w:numPr>
        <w:rPr/>
      </w:pPr>
      <w:ins w:id="297" w:author="Zvorskyi Ivan" w:date="2015-09-21T18:29:00Z">
        <w:r>
          <w:rPr/>
        </w:r>
      </w:ins>
    </w:p>
    <w:p>
      <w:pPr>
        <w:pStyle w:val="ListParagraph"/>
        <w:pageBreakBefore/>
        <w:rPr/>
      </w:pPr>
      <w:del w:id="298" w:author="Zvorskyi Ivan" w:date="2015-09-21T18:29:00Z">
        <w:r>
          <w:rPr/>
          <w:delText>Portfolio</w:delText>
        </w:r>
      </w:del>
    </w:p>
    <w:p>
      <w:pPr>
        <w:pStyle w:val="ListParagraph"/>
        <w:pageBreakBefore/>
        <w:rPr/>
      </w:pPr>
      <w:del w:id="299" w:author="Zvorskyi Ivan" w:date="2015-09-21T18:29:00Z">
        <w:r>
          <w:rPr/>
          <w:delText xml:space="preserve">1)Menu in header not </w:delText>
        </w:r>
      </w:del>
      <w:del w:id="300" w:author="Zvorskyi Ivan" w:date="2015-09-21T18:29:00Z">
        <w:r>
          <w:rPr/>
          <w:delText>centred</w:delText>
        </w:r>
      </w:del>
    </w:p>
    <w:p>
      <w:pPr>
        <w:pStyle w:val="ListParagraph"/>
        <w:pageBreakBefore/>
        <w:rPr/>
      </w:pPr>
      <w:del w:id="301" w:author="Zvorskyi Ivan" w:date="2015-09-21T18:29:00Z">
        <w:r>
          <w:rPr/>
          <w:delText>2) need to create:</w:delText>
        </w:r>
      </w:del>
    </w:p>
    <w:p>
      <w:pPr>
        <w:pStyle w:val="ListParagraph"/>
        <w:pageBreakBefore/>
        <w:rPr/>
      </w:pPr>
      <w:del w:id="302" w:author="Zvorskyi Ivan" w:date="2015-09-21T18:29:00Z">
        <w:r>
          <w:rPr/>
          <w:tab/>
        </w:r>
      </w:del>
      <w:del w:id="303" w:author="Zvorskyi Ivan" w:date="2015-09-21T18:29:00Z">
        <w:bookmarkStart w:id="4" w:name="__DdeLink__612_144406142611111111"/>
        <w:r>
          <w:rPr/>
          <w:delText xml:space="preserve">Records in DB </w:delText>
        </w:r>
      </w:del>
      <w:del w:id="304" w:author="Zvorskyi Ivan" w:date="2015-09-21T18:29:00Z">
        <w:bookmarkEnd w:id="4"/>
        <w:r>
          <w:rPr/>
          <w:delText>with preview foto, name, tag, date  and text;</w:delText>
        </w:r>
      </w:del>
    </w:p>
    <w:p>
      <w:pPr>
        <w:pStyle w:val="ListParagraph"/>
        <w:pageBreakBefore/>
        <w:rPr/>
      </w:pPr>
      <w:del w:id="305" w:author="Zvorskyi Ivan" w:date="2015-09-21T18:29:00Z">
        <w:r>
          <w:rPr/>
          <w:delText xml:space="preserve">3) </w:delText>
        </w:r>
      </w:del>
      <w:del w:id="306" w:author="Zvorskyi Ivan" w:date="2015-09-21T18:29:00Z">
        <w:r>
          <w:rPr/>
          <w:delText>standart width</w:delText>
        </w:r>
      </w:del>
      <w:del w:id="307" w:author="Zvorskyi Ivan" w:date="2015-09-21T18:29:00Z">
        <w:r>
          <w:rPr/>
          <w:delText xml:space="preserve"> </w:delText>
        </w:r>
      </w:del>
      <w:del w:id="308" w:author="Zvorskyi Ivan" w:date="2015-09-21T18:29:00Z">
        <w:r>
          <w:rPr/>
          <w:delText>of portret photo</w:delText>
        </w:r>
      </w:del>
    </w:p>
    <w:p>
      <w:pPr>
        <w:pStyle w:val="ListParagraph"/>
        <w:pageBreakBefore/>
        <w:rPr/>
      </w:pPr>
      <w:del w:id="309" w:author="Zvorskyi Ivan" w:date="2015-09-21T18:29:00Z">
        <w:r>
          <w:rPr/>
          <w:delText>4) add footer content</w:delText>
        </w:r>
      </w:del>
    </w:p>
    <w:p>
      <w:pPr>
        <w:pStyle w:val="ListParagraph"/>
        <w:pageBreakBefore/>
        <w:rPr/>
      </w:pPr>
      <w:del w:id="310" w:author="Zvorskyi Ivan" w:date="2015-09-21T18:29:00Z">
        <w:r>
          <w:rPr/>
          <w:delText>5) develop About page</w:delText>
        </w:r>
      </w:del>
    </w:p>
    <w:p>
      <w:pPr>
        <w:pStyle w:val="ListParagraph"/>
        <w:pageBreakBefore/>
        <w:rPr/>
      </w:pPr>
      <w:del w:id="311" w:author="Zvorskyi Ivan" w:date="2015-09-21T18:29:00Z">
        <w:r>
          <w:rPr/>
          <w:delText>6) add content to about me</w:delText>
        </w:r>
      </w:del>
    </w:p>
    <w:p>
      <w:pPr>
        <w:pStyle w:val="ListParagraph"/>
        <w:pageBreakBefore/>
        <w:rPr/>
      </w:pPr>
      <w:del w:id="312" w:author="Zvorskyi Ivan" w:date="2015-09-21T18:29:00Z">
        <w:r>
          <w:rPr/>
          <w:delText>7) disscuss</w:delText>
        </w:r>
      </w:del>
      <w:del w:id="313" w:author="Zvorskyi Ivan" w:date="2015-09-21T18:29:00Z">
        <w:r>
          <w:rPr/>
          <w:delText xml:space="preserve"> main categories </w:delText>
        </w:r>
      </w:del>
      <w:del w:id="314" w:author="Zvorskyi Ivan" w:date="2015-09-21T18:29:00Z">
        <w:r>
          <w:rPr/>
          <w:delText>or display all. Add portrait</w:delText>
        </w:r>
      </w:del>
    </w:p>
    <w:p>
      <w:pPr>
        <w:pStyle w:val="ListParagraph"/>
        <w:pageBreakBefore/>
        <w:rPr/>
      </w:pPr>
      <w:del w:id="315" w:author="Zvorskyi Ivan" w:date="2015-09-21T18:29:00Z">
        <w:r>
          <w:rPr/>
          <w:delText>8) each click should request JSON that parsed it and used in carousel.</w:delText>
        </w:r>
      </w:del>
    </w:p>
    <w:p>
      <w:pPr>
        <w:pStyle w:val="ListParagraph"/>
        <w:pageBreakBefore/>
        <w:rPr>
          <w:i/>
        </w:rPr>
      </w:pPr>
      <w:del w:id="316" w:author="Zvorskyi Ivan" w:date="2015-09-21T18:29:00Z">
        <w:r>
          <w:rPr/>
          <w:delText xml:space="preserve">9) </w:delText>
        </w:r>
      </w:del>
      <w:del w:id="317" w:author="Zvorskyi Ivan" w:date="2015-09-21T18:29:00Z">
        <w:r>
          <w:rPr>
            <w:i/>
          </w:rPr>
          <w:delText>Count by visits</w:delText>
        </w:r>
      </w:del>
      <w:del w:id="318" w:author="Zvorskyi Ivan" w:date="2015-09-21T18:29:00Z">
        <w:r>
          <w:rPr>
            <w:i/>
          </w:rPr>
          <w:delText>. Make counter on clic</w:delText>
        </w:r>
      </w:del>
      <w:del w:id="319" w:author="Zvorskyi Ivan" w:date="2015-09-21T18:29:00Z">
        <w:r>
          <w:rPr>
            <w:i/>
          </w:rPr>
          <w:delText>k.</w:delText>
        </w:r>
      </w:del>
    </w:p>
    <w:p>
      <w:pPr>
        <w:pStyle w:val="ListParagraph"/>
        <w:pageBreakBefore/>
        <w:rPr/>
      </w:pPr>
      <w:del w:id="320" w:author="Zvorskyi Ivan" w:date="2015-09-21T18:29:00Z">
        <w:r>
          <w:rPr/>
        </w:r>
      </w:del>
    </w:p>
    <w:p>
      <w:pPr>
        <w:pStyle w:val="ListParagraph"/>
        <w:pageBreakBefore/>
        <w:rPr>
          <w:i/>
        </w:rPr>
      </w:pPr>
      <w:del w:id="321" w:author="Zvorskyi Ivan" w:date="2015-09-21T18:29:00Z">
        <w:r>
          <w:rPr>
            <w:i/>
          </w:rPr>
          <w:delText>Single Blog</w:delText>
        </w:r>
      </w:del>
    </w:p>
    <w:p>
      <w:pPr>
        <w:pStyle w:val="ListParagraph"/>
        <w:pageBreakBefore/>
        <w:rPr>
          <w:i/>
        </w:rPr>
      </w:pPr>
      <w:del w:id="322" w:author="Zvorskyi Ivan" w:date="2015-09-21T18:29:00Z">
        <w:r>
          <w:rPr>
            <w:i/>
          </w:rPr>
          <w:delText>1) delete hover on name;</w:delText>
        </w:r>
      </w:del>
    </w:p>
    <w:p>
      <w:pPr>
        <w:pStyle w:val="ListParagraph"/>
        <w:pageBreakBefore/>
        <w:rPr>
          <w:i/>
        </w:rPr>
      </w:pPr>
      <w:del w:id="323" w:author="Zvorskyi Ivan" w:date="2015-09-21T18:29:00Z">
        <w:r>
          <w:rPr>
            <w:i/>
          </w:rPr>
          <w:delText>2) pin does</w:delText>
        </w:r>
      </w:del>
      <w:del w:id="324" w:author="Zvorskyi Ivan" w:date="2015-09-21T18:29:00Z">
        <w:r>
          <w:rPr>
            <w:i/>
          </w:rPr>
          <w:delText>n't work</w:delText>
        </w:r>
      </w:del>
    </w:p>
    <w:p>
      <w:pPr>
        <w:pStyle w:val="ListParagraph"/>
        <w:pageBreakBefore/>
        <w:rPr>
          <w:i/>
        </w:rPr>
      </w:pPr>
      <w:del w:id="325" w:author="Zvorskyi Ivan" w:date="2015-09-21T18:29:00Z">
        <w:r>
          <w:rPr>
            <w:i/>
          </w:rPr>
          <w:delText>3) Records in DB where all</w:delText>
        </w:r>
      </w:del>
      <w:del w:id="326" w:author="Zvorskyi Ivan" w:date="2015-09-21T18:29:00Z">
        <w:r>
          <w:rPr>
            <w:i/>
          </w:rPr>
          <w:delText xml:space="preserve"> photo located from current photoset</w:delText>
        </w:r>
      </w:del>
    </w:p>
    <w:p>
      <w:pPr>
        <w:pStyle w:val="ListParagraph"/>
        <w:pageBreakBefore/>
        <w:rPr>
          <w:i/>
        </w:rPr>
      </w:pPr>
      <w:del w:id="327" w:author="Zvorskyi Ivan" w:date="2015-09-21T18:29:00Z">
        <w:r>
          <w:rPr>
            <w:i/>
          </w:rPr>
          <w:delText>4) choose share buttons design</w:delText>
        </w:r>
      </w:del>
      <w:del w:id="328" w:author="Zvorskyi Ivan" w:date="2015-09-21T18:29:00Z">
        <w:r>
          <w:rPr>
            <w:i/>
          </w:rPr>
          <w:delText>. Replace it with current</w:delText>
        </w:r>
      </w:del>
    </w:p>
    <w:p>
      <w:pPr>
        <w:pStyle w:val="ListParagraph"/>
        <w:pageBreakBefore/>
        <w:rPr>
          <w:i/>
        </w:rPr>
      </w:pPr>
      <w:del w:id="329" w:author="Zvorskyi Ivan" w:date="2015-09-21T18:29:00Z">
        <w:r>
          <w:rPr>
            <w:i/>
          </w:rPr>
          <w:delText xml:space="preserve">5) add </w:delText>
        </w:r>
      </w:del>
      <w:del w:id="330" w:author="Zvorskyi Ivan" w:date="2015-09-21T18:29:00Z">
        <w:r>
          <w:rPr>
            <w:i/>
          </w:rPr>
          <w:delText xml:space="preserve">VK comment bar that appear only when FB not autorized. Tru to remove some </w:delText>
        </w:r>
      </w:del>
      <w:del w:id="331" w:author="Zvorskyi Ivan" w:date="2015-09-21T18:29:00Z">
        <w:r>
          <w:rPr>
            <w:i/>
          </w:rPr>
          <w:delText>elements from plugin</w:delText>
        </w:r>
      </w:del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comment w:id="0" w:author="Zvorskyi Ivan" w:date="2015-08-10T17:05:00Z" w:initials="IZV">
    <w:p>
      <w:r>
        <w:rPr>
          <w:lang w:val="ru-RU"/>
        </w:rPr>
        <w:t xml:space="preserve">Посадка </w:t>
      </w:r>
      <w:r>
        <w:rPr>
          <w:lang w:val="uk-UA"/>
        </w:rPr>
        <w:t xml:space="preserve">на </w:t>
      </w:r>
      <w:r>
        <w:rPr/>
        <w:t>WP</w:t>
      </w:r>
      <w:r>
        <w:rPr>
          <w:lang w:val="ru-RU"/>
        </w:rPr>
        <w:t xml:space="preserve"> переноситься на</w:t>
      </w:r>
      <w:r>
        <w:rPr>
          <w:lang w:val="uk-UA"/>
        </w:rPr>
        <w:t xml:space="preserve"> подальшу розробку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60"/>
  <w:trackRevisions/>
  <w:defaultTabStop w:val="709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/>
    </w:pPrDefault>
  </w:docDefaults>
  <w:latentStyles w:count="267" w:defQFormat="0" w:defUnhideWhenUsed="1" w:defSemiHidden="1" w:defUIPriority="99" w:defLockedState="0">
    <w:lsdException w:qFormat="1" w:semiHidden="0" w:uiPriority="0" w:unhideWhenUsed="0" w:name="Normal"/>
    <w:lsdException w:qFormat="1" w:semiHidden="0" w:uiPriority="9" w:unhideWhenUsed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35" w:name="caption"/>
    <w:lsdException w:qFormat="1" w:semiHidden="0" w:uiPriority="10" w:unhideWhenUsed="0" w:name="Title"/>
    <w:lsdException w:uiPriority="1" w:name="Default Paragraph Font"/>
    <w:lsdException w:qFormat="1" w:semiHidden="0" w:uiPriority="11" w:unhideWhenUsed="0" w:name="Subtitle"/>
    <w:lsdException w:qFormat="1" w:semiHidden="0" w:uiPriority="22" w:unhideWhenUsed="0" w:name="Strong"/>
    <w:lsdException w:qFormat="1" w:semiHidden="0" w:uiPriority="20" w:unhideWhenUsed="0" w:name="Emphasis"/>
    <w:lsdException w:semiHidden="0" w:uiPriority="59" w:unhideWhenUsed="0" w:name="Table Grid"/>
    <w:lsdException w:unhideWhenUsed="0" w:name="Placeholder Text"/>
    <w:lsdException w:qFormat="1" w:semiHidden="0" w:uiPriority="1" w:unhideWhenUsed="0" w:name="No Spacing"/>
    <w:lsdException w:semiHidden="0" w:uiPriority="60" w:unhideWhenUsed="0" w:name="Light Shading"/>
    <w:lsdException w:semiHidden="0" w:uiPriority="61" w:unhideWhenUsed="0" w:name="Light List"/>
    <w:lsdException w:semiHidden="0" w:uiPriority="62" w:unhideWhenUsed="0" w:name="Light Grid"/>
    <w:lsdException w:semiHidden="0" w:uiPriority="63" w:unhideWhenUsed="0" w:name="Medium Shading 1"/>
    <w:lsdException w:semiHidden="0" w:uiPriority="64" w:unhideWhenUsed="0" w:name="Medium Shading 2"/>
    <w:lsdException w:semiHidden="0" w:uiPriority="65" w:unhideWhenUsed="0" w:name="Medium List 1"/>
    <w:lsdException w:semiHidden="0" w:uiPriority="66" w:unhideWhenUsed="0" w:name="Medium List 2"/>
    <w:lsdException w:semiHidden="0" w:uiPriority="67" w:unhideWhenUsed="0" w:name="Medium Grid 1"/>
    <w:lsdException w:semiHidden="0" w:uiPriority="68" w:unhideWhenUsed="0" w:name="Medium Grid 2"/>
    <w:lsdException w:semiHidden="0" w:uiPriority="69" w:unhideWhenUsed="0" w:name="Medium Grid 3"/>
    <w:lsdException w:semiHidden="0" w:uiPriority="70" w:unhideWhenUsed="0" w:name="Dark List"/>
    <w:lsdException w:semiHidden="0" w:uiPriority="71" w:unhideWhenUsed="0" w:name="Colorful Shading"/>
    <w:lsdException w:semiHidden="0" w:uiPriority="72" w:unhideWhenUsed="0" w:name="Colorful List"/>
    <w:lsdException w:semiHidden="0" w:uiPriority="73" w:unhideWhenUsed="0" w:name="Colorful Grid"/>
    <w:lsdException w:semiHidden="0" w:uiPriority="60" w:unhideWhenUsed="0" w:name="Light Shading Accent 1"/>
    <w:lsdException w:semiHidden="0" w:uiPriority="61" w:unhideWhenUsed="0" w:name="Light List Accent 1"/>
    <w:lsdException w:semiHidden="0" w:uiPriority="62" w:unhideWhenUsed="0" w:name="Light Grid Accent 1"/>
    <w:lsdException w:semiHidden="0" w:uiPriority="63" w:unhideWhenUsed="0" w:name="Medium Shading 1 Accent 1"/>
    <w:lsdException w:semiHidden="0" w:uiPriority="64" w:unhideWhenUsed="0" w:name="Medium Shading 2 Accent 1"/>
    <w:lsdException w:semiHidden="0" w:uiPriority="65" w:unhideWhenUsed="0" w:name="Medium List 1 Accent 1"/>
    <w:lsdException w:unhideWhenUsed="0" w:name="Revision"/>
    <w:lsdException w:qFormat="1" w:semiHidden="0" w:uiPriority="34" w:unhideWhenUsed="0" w:name="List Paragraph"/>
    <w:lsdException w:qFormat="1" w:semiHidden="0" w:uiPriority="29" w:unhideWhenUsed="0" w:name="Quote"/>
    <w:lsdException w:qFormat="1" w:semiHidden="0" w:uiPriority="30" w:unhideWhenUsed="0" w:name="Intense Quote"/>
    <w:lsdException w:semiHidden="0" w:uiPriority="66" w:unhideWhenUsed="0" w:name="Medium List 2 Accent 1"/>
    <w:lsdException w:semiHidden="0" w:uiPriority="67" w:unhideWhenUsed="0" w:name="Medium Grid 1 Accent 1"/>
    <w:lsdException w:semiHidden="0" w:uiPriority="68" w:unhideWhenUsed="0" w:name="Medium Grid 2 Accent 1"/>
    <w:lsdException w:semiHidden="0" w:uiPriority="69" w:unhideWhenUsed="0" w:name="Medium Grid 3 Accent 1"/>
    <w:lsdException w:semiHidden="0" w:uiPriority="70" w:unhideWhenUsed="0" w:name="Dark List Accent 1"/>
    <w:lsdException w:semiHidden="0" w:uiPriority="71" w:unhideWhenUsed="0" w:name="Colorful Shading Accent 1"/>
    <w:lsdException w:semiHidden="0" w:uiPriority="72" w:unhideWhenUsed="0" w:name="Colorful List Accent 1"/>
    <w:lsdException w:semiHidden="0" w:uiPriority="73" w:unhideWhenUsed="0" w:name="Colorful Grid Accent 1"/>
    <w:lsdException w:semiHidden="0" w:uiPriority="60" w:unhideWhenUsed="0" w:name="Light Shading Accent 2"/>
    <w:lsdException w:semiHidden="0" w:uiPriority="61" w:unhideWhenUsed="0" w:name="Light List Accent 2"/>
    <w:lsdException w:semiHidden="0" w:uiPriority="62" w:unhideWhenUsed="0" w:name="Light Grid Accent 2"/>
    <w:lsdException w:semiHidden="0" w:uiPriority="63" w:unhideWhenUsed="0" w:name="Medium Shading 1 Accent 2"/>
    <w:lsdException w:semiHidden="0" w:uiPriority="64" w:unhideWhenUsed="0" w:name="Medium Shading 2 Accent 2"/>
    <w:lsdException w:semiHidden="0" w:uiPriority="65" w:unhideWhenUsed="0" w:name="Medium List 1 Accent 2"/>
    <w:lsdException w:semiHidden="0" w:uiPriority="66" w:unhideWhenUsed="0" w:name="Medium List 2 Accent 2"/>
    <w:lsdException w:semiHidden="0" w:uiPriority="67" w:unhideWhenUsed="0" w:name="Medium Grid 1 Accent 2"/>
    <w:lsdException w:semiHidden="0" w:uiPriority="68" w:unhideWhenUsed="0" w:name="Medium Grid 2 Accent 2"/>
    <w:lsdException w:semiHidden="0" w:uiPriority="69" w:unhideWhenUsed="0" w:name="Medium Grid 3 Accent 2"/>
    <w:lsdException w:semiHidden="0" w:uiPriority="70" w:unhideWhenUsed="0" w:name="Dark List Accent 2"/>
    <w:lsdException w:semiHidden="0" w:uiPriority="71" w:unhideWhenUsed="0" w:name="Colorful Shading Accent 2"/>
    <w:lsdException w:semiHidden="0" w:uiPriority="72" w:unhideWhenUsed="0" w:name="Colorful List Accent 2"/>
    <w:lsdException w:semiHidden="0" w:uiPriority="73" w:unhideWhenUsed="0" w:name="Colorful Grid Accent 2"/>
    <w:lsdException w:semiHidden="0" w:uiPriority="60" w:unhideWhenUsed="0" w:name="Light Shading Accent 3"/>
    <w:lsdException w:semiHidden="0" w:uiPriority="61" w:unhideWhenUsed="0" w:name="Light List Accent 3"/>
    <w:lsdException w:semiHidden="0" w:uiPriority="62" w:unhideWhenUsed="0" w:name="Light Grid Accent 3"/>
    <w:lsdException w:semiHidden="0" w:uiPriority="63" w:unhideWhenUsed="0" w:name="Medium Shading 1 Accent 3"/>
    <w:lsdException w:semiHidden="0" w:uiPriority="64" w:unhideWhenUsed="0" w:name="Medium Shading 2 Accent 3"/>
    <w:lsdException w:semiHidden="0" w:uiPriority="65" w:unhideWhenUsed="0" w:name="Medium List 1 Accent 3"/>
    <w:lsdException w:semiHidden="0" w:uiPriority="66" w:unhideWhenUsed="0" w:name="Medium List 2 Accent 3"/>
    <w:lsdException w:semiHidden="0" w:uiPriority="67" w:unhideWhenUsed="0" w:name="Medium Grid 1 Accent 3"/>
    <w:lsdException w:semiHidden="0" w:uiPriority="68" w:unhideWhenUsed="0" w:name="Medium Grid 2 Accent 3"/>
    <w:lsdException w:semiHidden="0" w:uiPriority="69" w:unhideWhenUsed="0" w:name="Medium Grid 3 Accent 3"/>
    <w:lsdException w:semiHidden="0" w:uiPriority="70" w:unhideWhenUsed="0" w:name="Dark List Accent 3"/>
    <w:lsdException w:semiHidden="0" w:uiPriority="71" w:unhideWhenUsed="0" w:name="Colorful Shading Accent 3"/>
    <w:lsdException w:semiHidden="0" w:uiPriority="72" w:unhideWhenUsed="0" w:name="Colorful List Accent 3"/>
    <w:lsdException w:semiHidden="0" w:uiPriority="73" w:unhideWhenUsed="0" w:name="Colorful Grid Accent 3"/>
    <w:lsdException w:semiHidden="0" w:uiPriority="60" w:unhideWhenUsed="0" w:name="Light Shading Accent 4"/>
    <w:lsdException w:semiHidden="0" w:uiPriority="61" w:unhideWhenUsed="0" w:name="Light List Accent 4"/>
    <w:lsdException w:semiHidden="0" w:uiPriority="62" w:unhideWhenUsed="0" w:name="Light Grid Accent 4"/>
    <w:lsdException w:semiHidden="0" w:uiPriority="63" w:unhideWhenUsed="0" w:name="Medium Shading 1 Accent 4"/>
    <w:lsdException w:semiHidden="0" w:uiPriority="64" w:unhideWhenUsed="0" w:name="Medium Shading 2 Accent 4"/>
    <w:lsdException w:semiHidden="0" w:uiPriority="65" w:unhideWhenUsed="0" w:name="Medium List 1 Accent 4"/>
    <w:lsdException w:semiHidden="0" w:uiPriority="66" w:unhideWhenUsed="0" w:name="Medium List 2 Accent 4"/>
    <w:lsdException w:semiHidden="0" w:uiPriority="67" w:unhideWhenUsed="0" w:name="Medium Grid 1 Accent 4"/>
    <w:lsdException w:semiHidden="0" w:uiPriority="68" w:unhideWhenUsed="0" w:name="Medium Grid 2 Accent 4"/>
    <w:lsdException w:semiHidden="0" w:uiPriority="69" w:unhideWhenUsed="0" w:name="Medium Grid 3 Accent 4"/>
    <w:lsdException w:semiHidden="0" w:uiPriority="70" w:unhideWhenUsed="0" w:name="Dark List Accent 4"/>
    <w:lsdException w:semiHidden="0" w:uiPriority="71" w:unhideWhenUsed="0" w:name="Colorful Shading Accent 4"/>
    <w:lsdException w:semiHidden="0" w:uiPriority="72" w:unhideWhenUsed="0" w:name="Colorful List Accent 4"/>
    <w:lsdException w:semiHidden="0" w:uiPriority="73" w:unhideWhenUsed="0" w:name="Colorful Grid Accent 4"/>
    <w:lsdException w:semiHidden="0" w:uiPriority="60" w:unhideWhenUsed="0" w:name="Light Shading Accent 5"/>
    <w:lsdException w:semiHidden="0" w:uiPriority="61" w:unhideWhenUsed="0" w:name="Light List Accent 5"/>
    <w:lsdException w:semiHidden="0" w:uiPriority="62" w:unhideWhenUsed="0" w:name="Light Grid Accent 5"/>
    <w:lsdException w:semiHidden="0" w:uiPriority="63" w:unhideWhenUsed="0" w:name="Medium Shading 1 Accent 5"/>
    <w:lsdException w:semiHidden="0" w:uiPriority="64" w:unhideWhenUsed="0" w:name="Medium Shading 2 Accent 5"/>
    <w:lsdException w:semiHidden="0" w:uiPriority="65" w:unhideWhenUsed="0" w:name="Medium List 1 Accent 5"/>
    <w:lsdException w:semiHidden="0" w:uiPriority="66" w:unhideWhenUsed="0" w:name="Medium List 2 Accent 5"/>
    <w:lsdException w:semiHidden="0" w:uiPriority="67" w:unhideWhenUsed="0" w:name="Medium Grid 1 Accent 5"/>
    <w:lsdException w:semiHidden="0" w:uiPriority="68" w:unhideWhenUsed="0" w:name="Medium Grid 2 Accent 5"/>
    <w:lsdException w:semiHidden="0" w:uiPriority="69" w:unhideWhenUsed="0" w:name="Medium Grid 3 Accent 5"/>
    <w:lsdException w:semiHidden="0" w:uiPriority="70" w:unhideWhenUsed="0" w:name="Dark List Accent 5"/>
    <w:lsdException w:semiHidden="0" w:uiPriority="71" w:unhideWhenUsed="0" w:name="Colorful Shading Accent 5"/>
    <w:lsdException w:semiHidden="0" w:uiPriority="72" w:unhideWhenUsed="0" w:name="Colorful List Accent 5"/>
    <w:lsdException w:semiHidden="0" w:uiPriority="73" w:unhideWhenUsed="0" w:name="Colorful Grid Accent 5"/>
    <w:lsdException w:semiHidden="0" w:uiPriority="60" w:unhideWhenUsed="0" w:name="Light Shading Accent 6"/>
    <w:lsdException w:semiHidden="0" w:uiPriority="61" w:unhideWhenUsed="0" w:name="Light List Accent 6"/>
    <w:lsdException w:semiHidden="0" w:uiPriority="62" w:unhideWhenUsed="0" w:name="Light Grid Accent 6"/>
    <w:lsdException w:semiHidden="0" w:uiPriority="63" w:unhideWhenUsed="0" w:name="Medium Shading 1 Accent 6"/>
    <w:lsdException w:semiHidden="0" w:uiPriority="64" w:unhideWhenUsed="0" w:name="Medium Shading 2 Accent 6"/>
    <w:lsdException w:semiHidden="0" w:uiPriority="65" w:unhideWhenUsed="0" w:name="Medium List 1 Accent 6"/>
    <w:lsdException w:semiHidden="0" w:uiPriority="66" w:unhideWhenUsed="0" w:name="Medium List 2 Accent 6"/>
    <w:lsdException w:semiHidden="0" w:uiPriority="67" w:unhideWhenUsed="0" w:name="Medium Grid 1 Accent 6"/>
    <w:lsdException w:semiHidden="0" w:uiPriority="68" w:unhideWhenUsed="0" w:name="Medium Grid 2 Accent 6"/>
    <w:lsdException w:semiHidden="0" w:uiPriority="69" w:unhideWhenUsed="0" w:name="Medium Grid 3 Accent 6"/>
    <w:lsdException w:semiHidden="0" w:uiPriority="70" w:unhideWhenUsed="0" w:name="Dark List Accent 6"/>
    <w:lsdException w:semiHidden="0" w:uiPriority="71" w:unhideWhenUsed="0" w:name="Colorful Shading Accent 6"/>
    <w:lsdException w:semiHidden="0" w:uiPriority="72" w:unhideWhenUsed="0" w:name="Colorful List Accent 6"/>
    <w:lsdException w:semiHidden="0" w:uiPriority="73" w:unhideWhenUsed="0" w:name="Colorful Grid Accent 6"/>
    <w:lsdException w:qFormat="1" w:semiHidden="0" w:uiPriority="19" w:unhideWhenUsed="0" w:name="Subtle Emphasis"/>
    <w:lsdException w:qFormat="1" w:semiHidden="0" w:uiPriority="21" w:unhideWhenUsed="0" w:name="Intense Emphasis"/>
    <w:lsdException w:qFormat="1" w:semiHidden="0" w:uiPriority="31" w:unhideWhenUsed="0" w:name="Subtle Reference"/>
    <w:lsdException w:qFormat="1" w:semiHidden="0" w:uiPriority="32" w:unhideWhenUsed="0" w:name="Intense Reference"/>
    <w:lsdException w:qFormat="1" w:semiHidden="0" w:uiPriority="33" w:unhideWhenUsed="0" w:name="Book Title"/>
    <w:lsdException w:uiPriority="37" w:name="Bibliography"/>
    <w:lsdException w:qFormat="1" w:uiPriority="39" w:name="TOC Heading"/>
  </w:latentStyles>
  <w:style w:type="paragraph" w:styleId="Normal" w:customStyle="1">
    <w:name w:val="Normal"/>
    <w:rsid w:val="00b24296"/>
    <w:pPr>
      <w:widowControl w:val="false"/>
      <w:suppressAutoHyphens w:val="true"/>
      <w:bidi w:val="0"/>
      <w:jc w:val="left"/>
      <w:textAlignment w:val="baseline"/>
    </w:pPr>
    <w:rPr>
      <w:rFonts w:ascii="Liberation Serif" w:hAnsi="Liberation Serif" w:eastAsia="Droid Sans Fallback" w:cs="FreeSans"/>
      <w:color w:val="auto"/>
      <w:sz w:val="24"/>
      <w:szCs w:val="24"/>
      <w:lang w:val="en-US" w:eastAsia="zh-CN" w:bidi="hi-IN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BalloonTextChar" w:customStyle="1">
    <w:name w:val="Balloon Text Char"/>
    <w:uiPriority w:val="99"/>
    <w:semiHidden/>
    <w:link w:val="BalloonText"/>
    <w:rsid w:val="00741e4b"/>
    <w:basedOn w:val="DefaultParagraphFont"/>
    <w:rPr>
      <w:rFonts w:ascii="Tahoma" w:hAnsi="Tahoma" w:cs="Mangal"/>
      <w:sz w:val="16"/>
      <w:szCs w:val="14"/>
    </w:rPr>
  </w:style>
  <w:style w:type="character" w:styleId="InternetLink" w:customStyle="1">
    <w:name w:val="Internet Link"/>
    <w:uiPriority w:val="99"/>
    <w:unhideWhenUsed/>
    <w:rsid w:val="0019743b"/>
    <w:basedOn w:val="DefaultParagraphFont"/>
    <w:rPr>
      <w:color w:val="0000FF"/>
      <w:u w:val="single"/>
      <w:lang w:val="zxx" w:eastAsia="zxx" w:bidi="zxx"/>
    </w:rPr>
  </w:style>
  <w:style w:type="character" w:styleId="FollowedHyperlink">
    <w:name w:val="FollowedHyperlink"/>
    <w:uiPriority w:val="99"/>
    <w:semiHidden/>
    <w:unhideWhenUsed/>
    <w:rsid w:val="00504e4c"/>
    <w:basedOn w:val="DefaultParagraphFont"/>
    <w:rPr>
      <w:color w:val="800080"/>
      <w:u w:val="single"/>
    </w:rPr>
  </w:style>
  <w:style w:type="character" w:styleId="Annotationreference">
    <w:name w:val="annotation reference"/>
    <w:uiPriority w:val="99"/>
    <w:semiHidden/>
    <w:unhideWhenUsed/>
    <w:rsid w:val="00314c33"/>
    <w:basedOn w:val="DefaultParagraphFont"/>
    <w:rPr>
      <w:sz w:val="16"/>
      <w:szCs w:val="16"/>
    </w:rPr>
  </w:style>
  <w:style w:type="character" w:styleId="CommentTextChar" w:customStyle="1">
    <w:name w:val="Comment Text Char"/>
    <w:uiPriority w:val="99"/>
    <w:semiHidden/>
    <w:link w:val="CommentText"/>
    <w:rsid w:val="00314c33"/>
    <w:basedOn w:val="DefaultParagraphFont"/>
    <w:rPr>
      <w:rFonts w:cs="Mangal"/>
      <w:sz w:val="20"/>
      <w:szCs w:val="18"/>
    </w:rPr>
  </w:style>
  <w:style w:type="character" w:styleId="CommentSubjectChar" w:customStyle="1">
    <w:name w:val="Comment Subject Char"/>
    <w:uiPriority w:val="99"/>
    <w:semiHidden/>
    <w:link w:val="CommentSubject"/>
    <w:rsid w:val="00314c33"/>
    <w:basedOn w:val="CommentTextChar"/>
    <w:rPr>
      <w:rFonts w:cs="Mangal"/>
      <w:b/>
      <w:bCs/>
      <w:sz w:val="20"/>
      <w:szCs w:val="18"/>
    </w:rPr>
  </w:style>
  <w:style w:type="character" w:styleId="VisitedInternetLink" w:customStyle="1">
    <w:name w:val="Visited Internet Link"/>
    <w:rPr>
      <w:color w:val="800000"/>
      <w:u w:val="single"/>
      <w:lang w:val="zxx" w:eastAsia="zxx" w:bidi="zxx"/>
    </w:rPr>
  </w:style>
  <w:style w:type="paragraph" w:styleId="Heading" w:customStyle="1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 w:customStyle="1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pPr>
      <w:suppressLineNumbers/>
    </w:pPr>
    <w:rPr>
      <w:rFonts w:cs="FreeSans"/>
    </w:rPr>
  </w:style>
  <w:style w:type="paragraph" w:styleId="Caption1">
    <w:name w:val="caption"/>
    <w:basedOn w:val="Normal"/>
    <w:pPr>
      <w:suppressLineNumbers/>
      <w:spacing w:before="120" w:after="120"/>
    </w:pPr>
    <w:rPr>
      <w:i/>
      <w:iCs/>
    </w:rPr>
  </w:style>
  <w:style w:type="paragraph" w:styleId="BalloonText">
    <w:name w:val="Balloon Text"/>
    <w:uiPriority w:val="99"/>
    <w:semiHidden/>
    <w:unhideWhenUsed/>
    <w:link w:val="BalloonTextChar"/>
    <w:rsid w:val="00741e4b"/>
    <w:basedOn w:val="Normal"/>
    <w:pPr/>
    <w:rPr>
      <w:rFonts w:ascii="Tahoma" w:hAnsi="Tahoma" w:cs="Mangal"/>
      <w:sz w:val="16"/>
      <w:szCs w:val="14"/>
    </w:rPr>
  </w:style>
  <w:style w:type="paragraph" w:styleId="Revision">
    <w:name w:val="Revision"/>
    <w:uiPriority w:val="99"/>
    <w:semiHidden/>
    <w:rsid w:val="00314c33"/>
    <w:pPr>
      <w:widowControl/>
      <w:suppressAutoHyphens w:val="true"/>
      <w:bidi w:val="0"/>
      <w:jc w:val="left"/>
    </w:pPr>
    <w:rPr>
      <w:rFonts w:cs="Mangal" w:ascii="Liberation Serif" w:hAnsi="Liberation Serif" w:eastAsia="Droid Sans Fallback"/>
      <w:color w:val="auto"/>
      <w:sz w:val="24"/>
      <w:szCs w:val="21"/>
      <w:lang w:val="en-US" w:eastAsia="zh-CN" w:bidi="hi-IN"/>
    </w:rPr>
  </w:style>
  <w:style w:type="paragraph" w:styleId="Annotationtext">
    <w:name w:val="annotation text"/>
    <w:uiPriority w:val="99"/>
    <w:semiHidden/>
    <w:unhideWhenUsed/>
    <w:link w:val="CommentTextChar"/>
    <w:rsid w:val="00314c33"/>
    <w:basedOn w:val="Normal"/>
    <w:pPr/>
    <w:rPr>
      <w:rFonts w:cs="Mangal"/>
      <w:sz w:val="20"/>
      <w:szCs w:val="18"/>
    </w:rPr>
  </w:style>
  <w:style w:type="paragraph" w:styleId="Annotationsubject">
    <w:name w:val="annotation subject"/>
    <w:uiPriority w:val="99"/>
    <w:semiHidden/>
    <w:unhideWhenUsed/>
    <w:link w:val="CommentSubjectChar"/>
    <w:rsid w:val="00314c33"/>
    <w:basedOn w:val="Annotationtext"/>
    <w:pPr/>
    <w:rPr>
      <w:b/>
      <w:bCs/>
    </w:rPr>
  </w:style>
  <w:style w:type="paragraph" w:styleId="ListParagraph">
    <w:name w:val="List Paragraph"/>
    <w:uiPriority w:val="34"/>
    <w:qFormat/>
    <w:rsid w:val="00f27e2a"/>
    <w:basedOn w:val="Normal"/>
    <w:pPr>
      <w:spacing w:before="0" w:after="0"/>
      <w:ind w:left="720" w:right="0" w:hanging="0"/>
      <w:contextualSpacing/>
    </w:pPr>
    <w:rPr>
      <w:rFonts w:cs="Mangal"/>
      <w:szCs w:val="21"/>
    </w:rPr>
  </w:style>
  <w:style w:type="paragraph" w:styleId="TableContents" w:customStyle="1">
    <w:name w:val="Table Contents"/>
    <w:basedOn w:val="Normal"/>
    <w:pPr/>
    <w:rPr/>
  </w:style>
  <w:style w:type="paragraph" w:styleId="TableHeading" w:customStyle="1">
    <w:name w:val="Table Heading"/>
    <w:basedOn w:val="TableContents"/>
    <w:pPr/>
    <w:rPr/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6950cf"/>
    <w:tblPr>
      <w:tblBorders>
        <w:top w:space="0" w:sz="4" w:color="auto" w:val="single"/>
        <w:left w:space="0" w:sz="4" w:color="auto" w:val="single"/>
        <w:bottom w:space="0" w:sz="4" w:color="auto" w:val="single"/>
        <w:right w:space="0" w:sz="4" w:color="auto" w:val="single"/>
        <w:insideH w:space="0" w:sz="4" w:color="auto" w:val="single"/>
        <w:insideV w:space="0" w:sz="4" w:color="auto" w:val="single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hyperlink" Target="http://vk.com/olgavolyanska" TargetMode="External"/><Relationship Id="rId6" Type="http://schemas.openxmlformats.org/officeDocument/2006/relationships/hyperlink" Target="https://www.facebook.com/olga.volyanska" TargetMode="External"/><Relationship Id="rId7" Type="http://schemas.openxmlformats.org/officeDocument/2006/relationships/hyperlink" Target="https://www.pinterest.com/olgavolyanska/" TargetMode="External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" TargetMode="External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hyperlink" Target="" TargetMode="External"/><Relationship Id="rId19" Type="http://schemas.openxmlformats.org/officeDocument/2006/relationships/hyperlink" Target="" TargetMode="External"/><Relationship Id="rId20" Type="http://schemas.openxmlformats.org/officeDocument/2006/relationships/hyperlink" Target="" TargetMode="External"/><Relationship Id="rId21" Type="http://schemas.openxmlformats.org/officeDocument/2006/relationships/hyperlink" Target="" TargetMode="External"/><Relationship Id="rId22" Type="http://schemas.openxmlformats.org/officeDocument/2006/relationships/hyperlink" Target="" TargetMode="External"/><Relationship Id="rId23" Type="http://schemas.openxmlformats.org/officeDocument/2006/relationships/image" Target="media/image13.png"/><Relationship Id="rId24" Type="http://schemas.openxmlformats.org/officeDocument/2006/relationships/comments" Target="comments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E15573-398F-4D46-B72F-13096FA42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4803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2015-05-30T11:10:00Z</dcterms:created>
  <dc:language>en-US</dc:language>
  <cp:lastModifiedBy>Zvorskyi Ivan</cp:lastModifiedBy>
  <dcterms:modified xsi:type="dcterms:W3CDTF">2015-09-21T15:29:00Z</dcterms:modified>
  <cp:revision>20</cp:revision>
</cp:coreProperties>
</file>